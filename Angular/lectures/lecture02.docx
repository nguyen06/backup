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819612" w14:textId="44524090" w:rsidR="009D51C1" w:rsidRDefault="003F36C3" w:rsidP="009D51C1">
      <w:pPr>
        <w:rPr>
          <w:rFonts w:ascii="Arial" w:eastAsia="Times New Roman" w:hAnsi="Arial" w:cs="Arial"/>
          <w:color w:val="333333"/>
          <w:sz w:val="21"/>
          <w:szCs w:val="21"/>
        </w:rPr>
      </w:pPr>
      <w:r>
        <w:rPr>
          <w:lang w:val="en-CA"/>
        </w:rPr>
        <w:t>l</w:t>
      </w:r>
      <w:r w:rsidR="009D51C1" w:rsidRPr="009D51C1">
        <w:rPr>
          <w:rFonts w:ascii="Arial" w:eastAsia="Times New Roman" w:hAnsi="Arial" w:cs="Arial"/>
          <w:color w:val="333333"/>
          <w:sz w:val="21"/>
          <w:szCs w:val="21"/>
        </w:rPr>
        <w:t>If you have a static website,</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then you have all the data that you need in order to build your website.</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And it'll be created once and your website is ready to go.</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But many websites these days are driven by data from the backend.</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Your web application will fetch data from a backend server and</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then use the data to dynamically layout content on your website, or</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even update content on your website.</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So this requires the data to flow from the backend through</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your web application to the DOM.</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And any user interaction on the DOM should be conveyed back to your web application.</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So this requires the communication between the DOM and</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your component in the angular framework for example.</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Let's look at how this happens within the angular framework and</w:t>
      </w:r>
      <w:r w:rsidR="009D51C1">
        <w:rPr>
          <w:rFonts w:ascii="Arial" w:eastAsia="Times New Roman" w:hAnsi="Arial" w:cs="Arial"/>
          <w:color w:val="333333"/>
          <w:sz w:val="21"/>
          <w:szCs w:val="21"/>
        </w:rPr>
        <w:t xml:space="preserve"> </w:t>
      </w:r>
      <w:r w:rsidR="009D51C1" w:rsidRPr="009D51C1">
        <w:rPr>
          <w:rFonts w:ascii="Arial" w:eastAsia="Times New Roman" w:hAnsi="Arial" w:cs="Arial"/>
          <w:color w:val="333333"/>
          <w:sz w:val="21"/>
          <w:szCs w:val="21"/>
        </w:rPr>
        <w:t>with a little bit more detail.</w:t>
      </w:r>
    </w:p>
    <w:p w14:paraId="2283B87E" w14:textId="77777777" w:rsidR="009D51C1" w:rsidRDefault="009D51C1" w:rsidP="009D51C1">
      <w:pPr>
        <w:rPr>
          <w:rFonts w:ascii="Arial" w:eastAsia="Times New Roman" w:hAnsi="Arial" w:cs="Arial"/>
          <w:color w:val="333333"/>
          <w:sz w:val="21"/>
          <w:szCs w:val="21"/>
        </w:rPr>
      </w:pPr>
    </w:p>
    <w:p w14:paraId="79C5242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What we have learned so far is how a component is prepared.</w:t>
      </w:r>
    </w:p>
    <w:p w14:paraId="1B09D55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349981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we saw that the component has two major parts, the typescript</w:t>
      </w:r>
    </w:p>
    <w:p w14:paraId="195D448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A1B17D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file where the component's architecture is defined, and the properties.</w:t>
      </w:r>
    </w:p>
    <w:p w14:paraId="6C6F0F7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BB1191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And the methods of and then you have the template that</w:t>
      </w:r>
    </w:p>
    <w:p w14:paraId="541BEDC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E7ED41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defines how the content is laid out, and added into the DOM.</w:t>
      </w:r>
    </w:p>
    <w:p w14:paraId="729AA76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214233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the template is the one that is going to supplied by a component to</w:t>
      </w:r>
    </w:p>
    <w:p w14:paraId="4997828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477E39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occupy a part of your webpage.</w:t>
      </w:r>
    </w:p>
    <w:p w14:paraId="1663E51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157674A" w14:textId="77777777" w:rsidR="00C957ED" w:rsidRPr="00C957ED" w:rsidRDefault="00C957ED" w:rsidP="00C957ED">
      <w:pPr>
        <w:rPr>
          <w:rFonts w:ascii="Arial" w:eastAsia="Times New Roman" w:hAnsi="Arial" w:cs="Arial"/>
          <w:color w:val="2972D1"/>
          <w:sz w:val="21"/>
          <w:szCs w:val="21"/>
        </w:rPr>
      </w:pPr>
      <w:r w:rsidRPr="00C957ED">
        <w:rPr>
          <w:rFonts w:ascii="Arial" w:eastAsia="Times New Roman" w:hAnsi="Arial" w:cs="Arial"/>
          <w:color w:val="2972D1"/>
          <w:sz w:val="21"/>
          <w:szCs w:val="21"/>
        </w:rPr>
        <w:t>So the template forms the communication medium to your DOM.</w:t>
      </w:r>
    </w:p>
    <w:p w14:paraId="6122388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8DE96A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And this template requires data to be gotten from your component in order</w:t>
      </w:r>
    </w:p>
    <w:p w14:paraId="0E46BD85" w14:textId="77777777" w:rsidR="00C957ED" w:rsidRPr="00C957ED" w:rsidRDefault="00C957ED" w:rsidP="00C957ED">
      <w:pPr>
        <w:rPr>
          <w:rFonts w:ascii="Times New Roman" w:eastAsia="Times New Roman" w:hAnsi="Times New Roman" w:cs="Times New Roman"/>
        </w:rPr>
      </w:pPr>
      <w:r w:rsidRPr="00C957ED">
        <w:rPr>
          <w:rFonts w:ascii="Arial" w:eastAsia="Times New Roman" w:hAnsi="Arial" w:cs="Arial"/>
          <w:color w:val="333333"/>
          <w:sz w:val="21"/>
          <w:szCs w:val="21"/>
        </w:rPr>
        <w:t> </w:t>
      </w:r>
    </w:p>
    <w:p w14:paraId="003EE071" w14:textId="77777777" w:rsidR="00C957ED" w:rsidRPr="00C957ED" w:rsidRDefault="00C957ED" w:rsidP="00C957ED">
      <w:pPr>
        <w:rPr>
          <w:rFonts w:ascii="Arial" w:eastAsia="Times New Roman" w:hAnsi="Arial" w:cs="Arial"/>
          <w:color w:val="2972D1"/>
          <w:sz w:val="21"/>
          <w:szCs w:val="21"/>
        </w:rPr>
      </w:pPr>
      <w:r w:rsidRPr="00C957ED">
        <w:rPr>
          <w:rFonts w:ascii="Arial" w:eastAsia="Times New Roman" w:hAnsi="Arial" w:cs="Arial"/>
          <w:color w:val="2972D1"/>
          <w:sz w:val="21"/>
          <w:szCs w:val="21"/>
        </w:rPr>
        <w:t>to render parts of the content on your template and</w:t>
      </w:r>
    </w:p>
    <w:p w14:paraId="073507D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87ADD8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correspondingly within the DOM of your web page.</w:t>
      </w:r>
    </w:p>
    <w:p w14:paraId="3C91A07C" w14:textId="77777777" w:rsidR="00C957ED" w:rsidRPr="00C957ED" w:rsidRDefault="00C957ED" w:rsidP="00C957ED">
      <w:pPr>
        <w:rPr>
          <w:rFonts w:ascii="Times New Roman" w:eastAsia="Times New Roman" w:hAnsi="Times New Roman" w:cs="Times New Roman"/>
        </w:rPr>
      </w:pPr>
      <w:r w:rsidRPr="00C957ED">
        <w:rPr>
          <w:rFonts w:ascii="Arial" w:eastAsia="Times New Roman" w:hAnsi="Arial" w:cs="Arial"/>
          <w:color w:val="333333"/>
          <w:sz w:val="21"/>
          <w:szCs w:val="21"/>
        </w:rPr>
        <w:t> </w:t>
      </w:r>
    </w:p>
    <w:p w14:paraId="453A4A8C" w14:textId="77777777" w:rsidR="00C957ED" w:rsidRPr="00C957ED" w:rsidRDefault="00C957ED" w:rsidP="00C957ED">
      <w:pPr>
        <w:rPr>
          <w:rFonts w:ascii="Arial" w:eastAsia="Times New Roman" w:hAnsi="Arial" w:cs="Arial"/>
          <w:color w:val="2972D1"/>
          <w:sz w:val="21"/>
          <w:szCs w:val="21"/>
        </w:rPr>
      </w:pPr>
      <w:r w:rsidRPr="00C957ED">
        <w:rPr>
          <w:rFonts w:ascii="Arial" w:eastAsia="Times New Roman" w:hAnsi="Arial" w:cs="Arial"/>
          <w:color w:val="2972D1"/>
          <w:sz w:val="21"/>
          <w:szCs w:val="21"/>
        </w:rPr>
        <w:t>Now, if you didn't have the luxury of a framework like Angular,</w:t>
      </w:r>
    </w:p>
    <w:p w14:paraId="684ABA8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5E25C1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you have to deal with the entire details about how</w:t>
      </w:r>
    </w:p>
    <w:p w14:paraId="27F43ED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01B9F7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data flows from the application site to the DOM.</w:t>
      </w:r>
    </w:p>
    <w:p w14:paraId="1EC063A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5BBE0F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And how the user interaction events that the caused in</w:t>
      </w:r>
    </w:p>
    <w:p w14:paraId="23B1979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F11DA2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DOM will be sent back to your application.</w:t>
      </w:r>
    </w:p>
    <w:p w14:paraId="1AEB7AB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6CE8E7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Fortunately, with frame works like Angular,</w:t>
      </w:r>
    </w:p>
    <w:p w14:paraId="4D3C9E4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9921B2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they support all these behaviors inherently.</w:t>
      </w:r>
    </w:p>
    <w:p w14:paraId="6529B5C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C2FC67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Now we have already seen one use of the flow of data from a components</w:t>
      </w:r>
    </w:p>
    <w:p w14:paraId="1FDCE8D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8DE643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property to the template in the previous exercises.</w:t>
      </w:r>
    </w:p>
    <w:p w14:paraId="06B85EF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A1FE54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Where we used the double curly braces to supply information that</w:t>
      </w:r>
    </w:p>
    <w:p w14:paraId="64AC7DF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86908A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is from a variable in your component's TypeScript code, to your template.</w:t>
      </w:r>
    </w:p>
    <w:p w14:paraId="007ECB8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B5315D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lastRenderedPageBreak/>
        <w:t>We'll look at other ways, and</w:t>
      </w:r>
    </w:p>
    <w:p w14:paraId="5D78E4F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1F4CE9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then also in the exercise that follows, we will make use of this,</w:t>
      </w:r>
    </w:p>
    <w:p w14:paraId="27A6DDA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7917B1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to modify the angular application that we have been developing so far.</w:t>
      </w:r>
    </w:p>
    <w:p w14:paraId="332B75F9" w14:textId="77777777" w:rsidR="00C957ED" w:rsidRPr="00C957ED" w:rsidRDefault="00C957ED" w:rsidP="00C957ED">
      <w:pPr>
        <w:rPr>
          <w:rFonts w:ascii="Times New Roman" w:eastAsia="Times New Roman" w:hAnsi="Times New Roman" w:cs="Times New Roman"/>
        </w:rPr>
      </w:pPr>
      <w:r w:rsidRPr="00C957ED">
        <w:rPr>
          <w:rFonts w:ascii="Arial" w:eastAsia="Times New Roman" w:hAnsi="Arial" w:cs="Arial"/>
          <w:color w:val="333333"/>
          <w:sz w:val="21"/>
          <w:szCs w:val="21"/>
        </w:rPr>
        <w:t> </w:t>
      </w:r>
    </w:p>
    <w:p w14:paraId="356CC99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What we have been talking, so far, is data binding,</w:t>
      </w:r>
    </w:p>
    <w:p w14:paraId="297F816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B93049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 mechanism for coordinating the flow of information between the template and</w:t>
      </w:r>
    </w:p>
    <w:p w14:paraId="7223B79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F48336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component, or between the DOM and the component.</w:t>
      </w:r>
    </w:p>
    <w:p w14:paraId="6FE85B1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FFA8FE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In the component level, it's some kind of a property or</w:t>
      </w:r>
    </w:p>
    <w:p w14:paraId="0A6FDDD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09E9F8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 method that needs to be either supplied to the template or invoked from the DOM.</w:t>
      </w:r>
    </w:p>
    <w:p w14:paraId="6059F14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58918D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Or on the template side, it may be some information</w:t>
      </w:r>
    </w:p>
    <w:p w14:paraId="278AC75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20D7F1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that is required by the template to be rendered into the DOM or</w:t>
      </w:r>
    </w:p>
    <w:p w14:paraId="2AD24BB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0AF463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even from the DOM captured and sent back to your component.</w:t>
      </w:r>
    </w:p>
    <w:p w14:paraId="3F26195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3A77C5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all this requires data flowing from the component to</w:t>
      </w:r>
    </w:p>
    <w:p w14:paraId="3B591B7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47FC7F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template or events that are gathered from the DOM or</w:t>
      </w:r>
    </w:p>
    <w:p w14:paraId="15268AB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2A3AB3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to be sent back to your component for it to act upon those events.</w:t>
      </w:r>
    </w:p>
    <w:p w14:paraId="5BEBA9E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AE0FB3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Now this can be easily handled in angular framework using four different</w:t>
      </w:r>
    </w:p>
    <w:p w14:paraId="2412AC6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B6D88A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kinds of flow of information which we will summarize in the next slide.</w:t>
      </w:r>
    </w:p>
    <w:p w14:paraId="3420F55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F71EAB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Coming back to the interaction between component and the template,</w:t>
      </w:r>
    </w:p>
    <w:p w14:paraId="0045767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3DDCDD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we have already seen the first kind of interaction between the component and</w:t>
      </w:r>
    </w:p>
    <w:p w14:paraId="6F2F074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A360F6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template where the value of a property was flowing into the template.</w:t>
      </w:r>
    </w:p>
    <w:p w14:paraId="06F9E4B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BC83BE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we saw the use of the dish name,</w:t>
      </w:r>
    </w:p>
    <w:p w14:paraId="0BAE538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9C7104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dish description, the dish comment details and so</w:t>
      </w:r>
    </w:p>
    <w:p w14:paraId="24C82A0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E01AEF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on being supplied in order to render information in your template.</w:t>
      </w:r>
    </w:p>
    <w:p w14:paraId="11A1A10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0AA7F7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that is where we were using the double braces to enclose the fact that</w:t>
      </w:r>
    </w:p>
    <w:p w14:paraId="27E841A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42CA76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 value from your component is being used in your template.</w:t>
      </w:r>
    </w:p>
    <w:p w14:paraId="101FBF3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CF6EB5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Another kind of flow of information which you will see Is where</w:t>
      </w:r>
    </w:p>
    <w:p w14:paraId="17B0638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4E81E1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you specify some kind of a property associated with a tag in square brackets.</w:t>
      </w:r>
    </w:p>
    <w:p w14:paraId="37D6E58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A2F6E2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And then assign it to be the value from one of the properties in your component.</w:t>
      </w:r>
    </w:p>
    <w:p w14:paraId="18A2151B" w14:textId="77777777" w:rsidR="00C957ED" w:rsidRPr="00C957ED" w:rsidRDefault="00C957ED" w:rsidP="00C957ED">
      <w:pPr>
        <w:rPr>
          <w:rFonts w:ascii="Times New Roman" w:eastAsia="Times New Roman" w:hAnsi="Times New Roman" w:cs="Times New Roman"/>
        </w:rPr>
      </w:pPr>
      <w:r w:rsidRPr="00C957ED">
        <w:rPr>
          <w:rFonts w:ascii="Arial" w:eastAsia="Times New Roman" w:hAnsi="Arial" w:cs="Arial"/>
          <w:color w:val="333333"/>
          <w:sz w:val="21"/>
          <w:szCs w:val="21"/>
        </w:rPr>
        <w:lastRenderedPageBreak/>
        <w:t> </w:t>
      </w:r>
    </w:p>
    <w:p w14:paraId="5AF0628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This kind of approach we will see in the exercise that follows</w:t>
      </w:r>
    </w:p>
    <w:p w14:paraId="52FFC92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9D4B24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right after this lecture.</w:t>
      </w:r>
    </w:p>
    <w:p w14:paraId="2FC8818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A1EA85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here we would specify something in square brackets.</w:t>
      </w:r>
    </w:p>
    <w:p w14:paraId="452CA1D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C4A851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watch out for</w:t>
      </w:r>
    </w:p>
    <w:p w14:paraId="31E062C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8393DB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 example of that in the exercise where I will discuss more about this.</w:t>
      </w:r>
    </w:p>
    <w:p w14:paraId="1701406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610FF6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Similarly, if you have an event generated near DOM,</w:t>
      </w:r>
    </w:p>
    <w:p w14:paraId="75238EB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026594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that event may result in the call to a handler or</w:t>
      </w:r>
    </w:p>
    <w:p w14:paraId="0A3B89C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922604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 method In your component that will take care of handling this event.</w:t>
      </w:r>
    </w:p>
    <w:p w14:paraId="26D55A3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1F2CD9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the methods that are going to be invoked by</w:t>
      </w:r>
    </w:p>
    <w:p w14:paraId="3AC5087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3E3BB4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events from your DOM are referred to as handlers.</w:t>
      </w:r>
    </w:p>
    <w:p w14:paraId="4294E6D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568A19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the handle is nothing but, as I said a method, which might also</w:t>
      </w:r>
    </w:p>
    <w:p w14:paraId="7A0C15B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CAAE57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be passed in some parameter inside the handler methods there.</w:t>
      </w:r>
    </w:p>
    <w:p w14:paraId="03324FD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C2EA342" w14:textId="77777777" w:rsidR="00C957ED" w:rsidRPr="00C957ED" w:rsidRDefault="00C957ED" w:rsidP="00C957ED">
      <w:pPr>
        <w:spacing w:line="240" w:lineRule="atLeast"/>
        <w:rPr>
          <w:rFonts w:ascii="Arial" w:eastAsia="Times New Roman" w:hAnsi="Arial" w:cs="Arial"/>
          <w:color w:val="333333"/>
          <w:sz w:val="21"/>
          <w:szCs w:val="21"/>
        </w:rPr>
      </w:pPr>
      <w:r w:rsidRPr="00C957ED">
        <w:rPr>
          <w:rFonts w:ascii="Arial" w:eastAsia="Times New Roman" w:hAnsi="Arial" w:cs="Arial"/>
          <w:color w:val="333333"/>
          <w:sz w:val="21"/>
          <w:szCs w:val="21"/>
        </w:rPr>
        <w:t>6:02</w:t>
      </w:r>
    </w:p>
    <w:p w14:paraId="6439E9E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Later on, when we look at forms, we will see a two-way data binding.</w:t>
      </w:r>
    </w:p>
    <w:p w14:paraId="1CCE317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D4D263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all the three that we have seen so far, the flow of the value from</w:t>
      </w:r>
    </w:p>
    <w:p w14:paraId="03C08A8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C8E9EB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component to the template or the property being assigned to a value or</w:t>
      </w:r>
    </w:p>
    <w:p w14:paraId="566B346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9C7666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event being assigned to a handler to handle the event.</w:t>
      </w:r>
    </w:p>
    <w:p w14:paraId="21AF923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78864C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All these are what we refer to as one way data bindings because</w:t>
      </w:r>
    </w:p>
    <w:p w14:paraId="768EED3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4308A9D" w14:textId="77777777" w:rsidR="00C957ED" w:rsidRPr="00C957ED" w:rsidRDefault="00C957ED" w:rsidP="00C957ED">
      <w:pPr>
        <w:spacing w:line="240" w:lineRule="atLeast"/>
        <w:rPr>
          <w:rFonts w:ascii="Arial" w:eastAsia="Times New Roman" w:hAnsi="Arial" w:cs="Arial"/>
          <w:color w:val="333333"/>
          <w:sz w:val="21"/>
          <w:szCs w:val="21"/>
        </w:rPr>
      </w:pPr>
      <w:r w:rsidRPr="00C957ED">
        <w:rPr>
          <w:rFonts w:ascii="Arial" w:eastAsia="Times New Roman" w:hAnsi="Arial" w:cs="Arial"/>
          <w:color w:val="333333"/>
          <w:sz w:val="21"/>
          <w:szCs w:val="21"/>
        </w:rPr>
        <w:t>6:31</w:t>
      </w:r>
    </w:p>
    <w:p w14:paraId="3542854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they flow only in one direction.</w:t>
      </w:r>
    </w:p>
    <w:p w14:paraId="53FF98E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F99EB4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You can also have bidirectional flow where you might also see it</w:t>
      </w:r>
    </w:p>
    <w:p w14:paraId="1EE2D07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E64336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in the syntax what you would specify with square brackets.</w:t>
      </w:r>
    </w:p>
    <w:p w14:paraId="6513FB6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A9FD53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And then enclosed inside that with standard parenthesis.</w:t>
      </w:r>
    </w:p>
    <w:p w14:paraId="70C3670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355A09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 inside there you will specifies something like an ngModel.</w:t>
      </w:r>
    </w:p>
    <w:p w14:paraId="56FF6BB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FD5478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You will see the use of this when it forms later on in the next module.</w:t>
      </w:r>
    </w:p>
    <w:p w14:paraId="5425779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C6966C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this is where you will assign a property to that.</w:t>
      </w:r>
    </w:p>
    <w:p w14:paraId="3299678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22510C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in this case the information flow is bidirectional.</w:t>
      </w:r>
    </w:p>
    <w:p w14:paraId="2300F29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666637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lastRenderedPageBreak/>
        <w:t>So any change in your DOM will be reflected back into your property and</w:t>
      </w:r>
    </w:p>
    <w:p w14:paraId="5102AE5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EE6040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component.</w:t>
      </w:r>
    </w:p>
    <w:p w14:paraId="09369AD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EDF6A2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Any change in the component's property will be reflected back to the DOM.</w:t>
      </w:r>
    </w:p>
    <w:p w14:paraId="2BF7FC3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39282B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Note the specific syntax that we use for</w:t>
      </w:r>
    </w:p>
    <w:p w14:paraId="06AEB3E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738689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specifying the ngModel in this example here.</w:t>
      </w:r>
    </w:p>
    <w:p w14:paraId="4A10D06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218DDB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We use a square bracket and inside that we use the standard parenthesis in there.</w:t>
      </w:r>
    </w:p>
    <w:p w14:paraId="0EFE491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C47A7A4" w14:textId="77777777" w:rsidR="00C957ED" w:rsidRPr="00C957ED" w:rsidRDefault="00C957ED" w:rsidP="00C957ED">
      <w:pPr>
        <w:spacing w:line="240" w:lineRule="atLeast"/>
        <w:rPr>
          <w:rFonts w:ascii="Arial" w:eastAsia="Times New Roman" w:hAnsi="Arial" w:cs="Arial"/>
          <w:color w:val="333333"/>
          <w:sz w:val="21"/>
          <w:szCs w:val="21"/>
        </w:rPr>
      </w:pPr>
      <w:r w:rsidRPr="00C957ED">
        <w:rPr>
          <w:rFonts w:ascii="Arial" w:eastAsia="Times New Roman" w:hAnsi="Arial" w:cs="Arial"/>
          <w:color w:val="333333"/>
          <w:sz w:val="21"/>
          <w:szCs w:val="21"/>
        </w:rPr>
        <w:t>7:22</w:t>
      </w:r>
    </w:p>
    <w:p w14:paraId="73F721B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Let me now summarize what we have just learned about</w:t>
      </w:r>
    </w:p>
    <w:p w14:paraId="6AD5028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8CE027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data binding in the previous slide in to this table.</w:t>
      </w:r>
    </w:p>
    <w:p w14:paraId="6241E6A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53A507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in this table, we are showing the different ways that data binding is used.</w:t>
      </w:r>
    </w:p>
    <w:p w14:paraId="792D96C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4FD6CC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One-way data binding from the data source to the view target so</w:t>
      </w:r>
    </w:p>
    <w:p w14:paraId="694352D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6CD79D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from the component to the DOM,</w:t>
      </w:r>
    </w:p>
    <w:p w14:paraId="23C8EDE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E5A750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we are using a double brace expression inside there.</w:t>
      </w:r>
    </w:p>
    <w:p w14:paraId="1F477DE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4B5FF5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This is what we refer to as Interpolation as an example of which,</w:t>
      </w:r>
    </w:p>
    <w:p w14:paraId="25110F6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A88029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would be the dish name, enclosed inside the double braces as we have seen,</w:t>
      </w:r>
    </w:p>
    <w:p w14:paraId="6ED8021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FD619A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used in the exercises, in the previous module.</w:t>
      </w:r>
    </w:p>
    <w:p w14:paraId="03A2228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E12BA2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Then we have, the second kind where you enclose the target</w:t>
      </w:r>
    </w:p>
    <w:p w14:paraId="2F7C5DB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123C63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inside a square bracket and then assign it to an expression on the right side.</w:t>
      </w:r>
    </w:p>
    <w:p w14:paraId="64770CA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62E68F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These expressions could be JavaScript expressions with some limitations.</w:t>
      </w:r>
    </w:p>
    <w:p w14:paraId="7D7DD24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EF9B68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examples that we will normally see would be</w:t>
      </w:r>
    </w:p>
    <w:p w14:paraId="2CDB474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34B705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using a property from one of the classes there.</w:t>
      </w:r>
    </w:p>
    <w:p w14:paraId="3022E21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547CC9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this is what we referred as a property attribute, and</w:t>
      </w:r>
    </w:p>
    <w:p w14:paraId="6E80A6F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891C04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example of which you will see in the exercise that's follows this lecture.</w:t>
      </w:r>
    </w:p>
    <w:p w14:paraId="6A8A0AF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CD418F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Where you would see the use of a dish, enclosed inside a square bracket,</w:t>
      </w:r>
    </w:p>
    <w:p w14:paraId="7FCDECF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A0936B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being equated to a selectedDish, which is a variable declared inside a component.</w:t>
      </w:r>
    </w:p>
    <w:p w14:paraId="6E84188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CAD4F3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This can also be expressed using a bind-target,</w:t>
      </w:r>
    </w:p>
    <w:p w14:paraId="7FC544C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DED596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 way of expressing the same thing.</w:t>
      </w:r>
    </w:p>
    <w:p w14:paraId="258C3BE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FE30B8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lastRenderedPageBreak/>
        <w:t>So both these whether you enclose a target in square brackets or bind-target.</w:t>
      </w:r>
    </w:p>
    <w:p w14:paraId="143ED2A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9240D8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for example, you can see bind-dish.</w:t>
      </w:r>
    </w:p>
    <w:p w14:paraId="072720F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327D34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whichever way you express this, both refer to the same thing.</w:t>
      </w:r>
    </w:p>
    <w:p w14:paraId="29E061A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00FBD0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the Property Attribute being specified or the Class Style being specified.</w:t>
      </w:r>
    </w:p>
    <w:p w14:paraId="16D3B99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382CB7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Now the one-way flow of information from the view target to</w:t>
      </w:r>
    </w:p>
    <w:p w14:paraId="5BC45B4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6EDFAA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data source is usually expressed with the target enclosed</w:t>
      </w:r>
    </w:p>
    <w:p w14:paraId="42B6707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C04CF0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inside parentheses here or can also be expressed as on-target.</w:t>
      </w:r>
    </w:p>
    <w:p w14:paraId="0F883FC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9037A2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And at the right hand side would be a statement.</w:t>
      </w:r>
    </w:p>
    <w:p w14:paraId="1572013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1A6375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 statement could be some kind of a JavaScript expression typically</w:t>
      </w:r>
    </w:p>
    <w:p w14:paraId="70A59E3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CB41BE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would be in the of invocation of a method inside a component.</w:t>
      </w:r>
    </w:p>
    <w:p w14:paraId="449FE22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4B405E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Well you will see an example in the exercise that follows where</w:t>
      </w:r>
    </w:p>
    <w:p w14:paraId="4954366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EB8F1E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you would have click inside the parenthesis and assigned to onSelect.</w:t>
      </w:r>
    </w:p>
    <w:p w14:paraId="5825F46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31CFA9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Which is a method described inside a component</w:t>
      </w:r>
    </w:p>
    <w:p w14:paraId="49C5518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1D5CBD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class there with a parameter dish being supplied to this method there.</w:t>
      </w:r>
    </w:p>
    <w:p w14:paraId="71F9AD2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273A36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two-way data binding as we saw would be with squire and parentheses,</w:t>
      </w:r>
    </w:p>
    <w:p w14:paraId="79508D2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2439F6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squire brackets and parentheses which is equated to an expression.</w:t>
      </w:r>
    </w:p>
    <w:p w14:paraId="1747200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EA4EF8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We will see two-way data binding as a set with forms a little bit later where</w:t>
      </w:r>
    </w:p>
    <w:p w14:paraId="388519D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53CBE6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you will use something like an ngModel, enclosed inside the square brackets and</w:t>
      </w:r>
    </w:p>
    <w:p w14:paraId="6661F7F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773C56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parentheses, equated to something like dish.name.</w:t>
      </w:r>
    </w:p>
    <w:p w14:paraId="0F69037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AB6E08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Which connects the form element to a property of</w:t>
      </w:r>
    </w:p>
    <w:p w14:paraId="64D0248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0175E6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 JavaScript object, in our component.</w:t>
      </w:r>
    </w:p>
    <w:p w14:paraId="3B8DC18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8463AA6" w14:textId="77777777" w:rsidR="00C957ED" w:rsidRPr="00C957ED" w:rsidRDefault="00C957ED" w:rsidP="00C957ED">
      <w:pPr>
        <w:spacing w:line="240" w:lineRule="atLeast"/>
        <w:rPr>
          <w:rFonts w:ascii="Arial" w:eastAsia="Times New Roman" w:hAnsi="Arial" w:cs="Arial"/>
          <w:color w:val="333333"/>
          <w:sz w:val="21"/>
          <w:szCs w:val="21"/>
        </w:rPr>
      </w:pPr>
      <w:r w:rsidRPr="00C957ED">
        <w:rPr>
          <w:rFonts w:ascii="Arial" w:eastAsia="Times New Roman" w:hAnsi="Arial" w:cs="Arial"/>
          <w:color w:val="333333"/>
          <w:sz w:val="21"/>
          <w:szCs w:val="21"/>
        </w:rPr>
        <w:t>10:46</w:t>
      </w:r>
    </w:p>
    <w:p w14:paraId="4944CDA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You can also express this as bindon-target.</w:t>
      </w:r>
    </w:p>
    <w:p w14:paraId="6F91F68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DAB6CB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Which is another way of saying the same thing.</w:t>
      </w:r>
    </w:p>
    <w:p w14:paraId="4477647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3558F2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Now, this two-way data binding that we do is sometimes</w:t>
      </w:r>
    </w:p>
    <w:p w14:paraId="7461C34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58D5B2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jocularly referred to as a banana in a box.</w:t>
      </w:r>
    </w:p>
    <w:p w14:paraId="7AEEB16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219564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if you look at the square brackets with the parenthesis inside it,</w:t>
      </w:r>
    </w:p>
    <w:p w14:paraId="1110885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24B263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lastRenderedPageBreak/>
        <w:t>it looks like a banana in a box.</w:t>
      </w:r>
    </w:p>
    <w:p w14:paraId="5805865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7005FB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you might see this being used In some of the documentation or</w:t>
      </w:r>
    </w:p>
    <w:p w14:paraId="1465100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425A66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in some of the blogs that you might read on the Internet.</w:t>
      </w:r>
    </w:p>
    <w:p w14:paraId="336CA10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696AF99C" w14:textId="77777777" w:rsidR="00C957ED" w:rsidRPr="00C957ED" w:rsidRDefault="00C957ED" w:rsidP="00C957ED">
      <w:pPr>
        <w:spacing w:line="240" w:lineRule="atLeast"/>
        <w:rPr>
          <w:rFonts w:ascii="Arial" w:eastAsia="Times New Roman" w:hAnsi="Arial" w:cs="Arial"/>
          <w:color w:val="333333"/>
          <w:sz w:val="21"/>
          <w:szCs w:val="21"/>
        </w:rPr>
      </w:pPr>
      <w:r w:rsidRPr="00C957ED">
        <w:rPr>
          <w:rFonts w:ascii="Arial" w:eastAsia="Times New Roman" w:hAnsi="Arial" w:cs="Arial"/>
          <w:color w:val="333333"/>
          <w:sz w:val="21"/>
          <w:szCs w:val="21"/>
        </w:rPr>
        <w:t>11:15</w:t>
      </w:r>
    </w:p>
    <w:p w14:paraId="47F6D4F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Expanding further on the binding targets that we have seen,</w:t>
      </w:r>
    </w:p>
    <w:p w14:paraId="6355459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95BE30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the binding targets are the properties that are declared on the left side</w:t>
      </w:r>
    </w:p>
    <w:p w14:paraId="3522A68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D5BF22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of the binding declaration of that data binding declaration.</w:t>
      </w:r>
    </w:p>
    <w:p w14:paraId="1B65528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191AE945"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Typically, enclosed inside square brackets or inside parenthesis or both.</w:t>
      </w:r>
    </w:p>
    <w:p w14:paraId="3873BDB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B4180B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the right side of the binding expression is their binding sources,</w:t>
      </w:r>
    </w:p>
    <w:p w14:paraId="2AF42D59"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47C77A3"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which are typically like the properties of a JavaScript object, or</w:t>
      </w:r>
    </w:p>
    <w:p w14:paraId="66068CEB"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458F20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 variable, or an expression that we define on the right hand side.</w:t>
      </w:r>
    </w:p>
    <w:p w14:paraId="0348FA04"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1AC234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If you define target properties associated with the selective of a component.</w:t>
      </w:r>
    </w:p>
    <w:p w14:paraId="63D21AA2"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E54A068"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That is one way of either passing in information into a component,</w:t>
      </w:r>
    </w:p>
    <w:p w14:paraId="5F9A6A4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1ED18D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or sending back information from one component to another component.</w:t>
      </w:r>
    </w:p>
    <w:p w14:paraId="3FDEB62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5DFF3CB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this facilitates communication between components.</w:t>
      </w:r>
    </w:p>
    <w:p w14:paraId="23C992C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070F87C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you would see the use of a decorator like @Input associated with</w:t>
      </w:r>
    </w:p>
    <w:p w14:paraId="79D971DA"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5F1A2B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a way of sending information from one component to another component.</w:t>
      </w:r>
    </w:p>
    <w:p w14:paraId="41FD3840"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2A63D84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We will see an example of this usage in the exercise</w:t>
      </w:r>
    </w:p>
    <w:p w14:paraId="536DCEC6"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6A262B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that follows this lecture here.</w:t>
      </w:r>
    </w:p>
    <w:p w14:paraId="0EB2BA37"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799E8361"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Similarly, you can use the Output decorator to specify an event</w:t>
      </w:r>
    </w:p>
    <w:p w14:paraId="5123114E"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495BBAEC"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from one component being passed back to another component.</w:t>
      </w:r>
    </w:p>
    <w:p w14:paraId="5F1EC48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A6746BD"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So both these usages are effectively used for communicating between components.</w:t>
      </w:r>
    </w:p>
    <w:p w14:paraId="2711A19F" w14:textId="77777777" w:rsidR="00C957ED" w:rsidRPr="00C957ED" w:rsidRDefault="00C957ED" w:rsidP="00C957ED">
      <w:pPr>
        <w:rPr>
          <w:rFonts w:ascii="Arial" w:eastAsia="Times New Roman" w:hAnsi="Arial" w:cs="Arial"/>
          <w:color w:val="333333"/>
          <w:sz w:val="21"/>
          <w:szCs w:val="21"/>
        </w:rPr>
      </w:pPr>
      <w:r w:rsidRPr="00C957ED">
        <w:rPr>
          <w:rFonts w:ascii="Arial" w:eastAsia="Times New Roman" w:hAnsi="Arial" w:cs="Arial"/>
          <w:color w:val="333333"/>
          <w:sz w:val="21"/>
          <w:szCs w:val="21"/>
        </w:rPr>
        <w:t> </w:t>
      </w:r>
    </w:p>
    <w:p w14:paraId="32498DFE" w14:textId="77777777" w:rsidR="009D51C1" w:rsidRDefault="009D51C1" w:rsidP="009D51C1">
      <w:pPr>
        <w:rPr>
          <w:rFonts w:ascii="Arial" w:eastAsia="Times New Roman" w:hAnsi="Arial" w:cs="Arial"/>
          <w:color w:val="333333"/>
          <w:sz w:val="21"/>
          <w:szCs w:val="21"/>
        </w:rPr>
      </w:pPr>
    </w:p>
    <w:p w14:paraId="5710D1C4" w14:textId="77777777" w:rsidR="000A208C" w:rsidRDefault="000A208C" w:rsidP="009D51C1">
      <w:pPr>
        <w:rPr>
          <w:rFonts w:ascii="Arial" w:eastAsia="Times New Roman" w:hAnsi="Arial" w:cs="Arial"/>
          <w:color w:val="333333"/>
          <w:sz w:val="21"/>
          <w:szCs w:val="21"/>
        </w:rPr>
      </w:pPr>
    </w:p>
    <w:p w14:paraId="1DCB237E" w14:textId="77777777" w:rsidR="009D51C1" w:rsidRDefault="009D51C1" w:rsidP="009D51C1">
      <w:pPr>
        <w:rPr>
          <w:rFonts w:ascii="Arial" w:eastAsia="Times New Roman" w:hAnsi="Arial" w:cs="Arial"/>
          <w:color w:val="333333"/>
          <w:sz w:val="21"/>
          <w:szCs w:val="21"/>
        </w:rPr>
      </w:pPr>
    </w:p>
    <w:p w14:paraId="151D6C3F" w14:textId="2DFB378F" w:rsidR="009D51C1" w:rsidRPr="009D51C1" w:rsidRDefault="00AF1CBE" w:rsidP="009D51C1">
      <w:pPr>
        <w:rPr>
          <w:rFonts w:ascii="Arial" w:eastAsia="Times New Roman" w:hAnsi="Arial" w:cs="Arial"/>
          <w:color w:val="333333"/>
          <w:sz w:val="21"/>
          <w:szCs w:val="21"/>
        </w:rPr>
      </w:pPr>
      <w:r>
        <w:rPr>
          <w:rFonts w:ascii="Arial" w:eastAsia="Times New Roman" w:hAnsi="Arial" w:cs="Arial"/>
          <w:noProof/>
          <w:color w:val="333333"/>
          <w:sz w:val="21"/>
          <w:szCs w:val="21"/>
        </w:rPr>
        <w:lastRenderedPageBreak/>
        <w:drawing>
          <wp:inline distT="0" distB="0" distL="0" distR="0" wp14:anchorId="5DF9C159" wp14:editId="6BBF8917">
            <wp:extent cx="5943600" cy="2616200"/>
            <wp:effectExtent l="0" t="0" r="0" b="0"/>
            <wp:docPr id="4" name="Picture 4" descr="../../../Desktop/Screen%20Shot%202017-12-21%20at%209.50.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21%20at%209.50.07%20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p>
    <w:p w14:paraId="12673E3B" w14:textId="77777777" w:rsidR="009D51C1" w:rsidRPr="009D51C1" w:rsidRDefault="009D51C1" w:rsidP="009D51C1">
      <w:pPr>
        <w:rPr>
          <w:rFonts w:ascii="Times New Roman" w:eastAsia="Times New Roman" w:hAnsi="Times New Roman" w:cs="Times New Roman"/>
        </w:rPr>
      </w:pPr>
      <w:r w:rsidRPr="009D51C1">
        <w:rPr>
          <w:rFonts w:ascii="Arial" w:eastAsia="Times New Roman" w:hAnsi="Arial" w:cs="Arial"/>
          <w:color w:val="333333"/>
          <w:sz w:val="21"/>
          <w:szCs w:val="21"/>
        </w:rPr>
        <w:t> </w:t>
      </w:r>
    </w:p>
    <w:p w14:paraId="106C0030" w14:textId="4887434C" w:rsidR="005B787E" w:rsidRDefault="00AF1CBE">
      <w:pPr>
        <w:rPr>
          <w:lang w:val="en-CA"/>
        </w:rPr>
      </w:pPr>
      <w:r>
        <w:rPr>
          <w:noProof/>
        </w:rPr>
        <w:drawing>
          <wp:inline distT="0" distB="0" distL="0" distR="0" wp14:anchorId="26CB9F06" wp14:editId="3CB00A48">
            <wp:extent cx="5943600" cy="3251200"/>
            <wp:effectExtent l="0" t="0" r="0" b="0"/>
            <wp:docPr id="5" name="Picture 5" descr="../../../Desktop/Screen%20Shot%202017-12-21%20at%209.50.1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1%20at%209.50.14%20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251200"/>
                    </a:xfrm>
                    <a:prstGeom prst="rect">
                      <a:avLst/>
                    </a:prstGeom>
                    <a:noFill/>
                    <a:ln>
                      <a:noFill/>
                    </a:ln>
                  </pic:spPr>
                </pic:pic>
              </a:graphicData>
            </a:graphic>
          </wp:inline>
        </w:drawing>
      </w:r>
    </w:p>
    <w:p w14:paraId="7DEF9D72" w14:textId="77777777" w:rsidR="00F27CAE" w:rsidRDefault="00F27CAE">
      <w:pPr>
        <w:rPr>
          <w:lang w:val="en-CA"/>
        </w:rPr>
      </w:pPr>
    </w:p>
    <w:p w14:paraId="6C7808BC" w14:textId="77777777" w:rsidR="00F27CAE" w:rsidRDefault="00F27CAE">
      <w:pPr>
        <w:rPr>
          <w:lang w:val="en-CA"/>
        </w:rPr>
      </w:pPr>
    </w:p>
    <w:p w14:paraId="3EA89AD7" w14:textId="77777777" w:rsidR="00D946B1" w:rsidRPr="00D946B1" w:rsidRDefault="00D946B1" w:rsidP="00D946B1">
      <w:pPr>
        <w:spacing w:after="300" w:line="540" w:lineRule="atLeast"/>
        <w:outlineLvl w:val="0"/>
        <w:rPr>
          <w:rFonts w:ascii="Arial" w:eastAsia="Times New Roman" w:hAnsi="Arial" w:cs="Arial"/>
          <w:color w:val="333333"/>
          <w:kern w:val="36"/>
          <w:sz w:val="48"/>
          <w:szCs w:val="48"/>
        </w:rPr>
      </w:pPr>
      <w:r w:rsidRPr="00D946B1">
        <w:rPr>
          <w:rFonts w:ascii="Arial" w:eastAsia="Times New Roman" w:hAnsi="Arial" w:cs="Arial"/>
          <w:color w:val="333333"/>
          <w:kern w:val="36"/>
          <w:sz w:val="48"/>
          <w:szCs w:val="48"/>
        </w:rPr>
        <w:t>Exercise (Instructions): Data Binding</w:t>
      </w:r>
    </w:p>
    <w:p w14:paraId="65490404" w14:textId="77777777" w:rsidR="00D946B1" w:rsidRPr="00D946B1" w:rsidRDefault="00D946B1" w:rsidP="00D946B1">
      <w:pPr>
        <w:spacing w:before="540" w:after="180" w:line="360" w:lineRule="atLeast"/>
        <w:outlineLvl w:val="2"/>
        <w:rPr>
          <w:rFonts w:ascii="Arial" w:eastAsia="Times New Roman" w:hAnsi="Arial" w:cs="Arial"/>
          <w:color w:val="333333"/>
        </w:rPr>
      </w:pPr>
      <w:r w:rsidRPr="00D946B1">
        <w:rPr>
          <w:rFonts w:ascii="Arial" w:eastAsia="Times New Roman" w:hAnsi="Arial" w:cs="Arial"/>
          <w:color w:val="333333"/>
        </w:rPr>
        <w:t>Objectives and Outcomes</w:t>
      </w:r>
    </w:p>
    <w:p w14:paraId="3D2C0C75" w14:textId="77777777" w:rsidR="00D946B1" w:rsidRPr="00D946B1" w:rsidRDefault="00D946B1" w:rsidP="00D946B1">
      <w:pPr>
        <w:spacing w:after="300" w:line="300" w:lineRule="atLeast"/>
        <w:rPr>
          <w:rFonts w:ascii="Arial" w:hAnsi="Arial" w:cs="Arial"/>
          <w:color w:val="333333"/>
          <w:sz w:val="21"/>
          <w:szCs w:val="21"/>
        </w:rPr>
      </w:pPr>
      <w:r w:rsidRPr="00D946B1">
        <w:rPr>
          <w:rFonts w:ascii="Arial" w:hAnsi="Arial" w:cs="Arial"/>
          <w:color w:val="333333"/>
          <w:sz w:val="21"/>
          <w:szCs w:val="21"/>
        </w:rPr>
        <w:t>In this exercise you will use your knowledge of data binding to update the Angular application to enable you to select any dish from the menu and show its details. At the end of this exercise you will be able to:</w:t>
      </w:r>
    </w:p>
    <w:p w14:paraId="5DE6B9C5" w14:textId="77777777" w:rsidR="00D946B1" w:rsidRPr="00D946B1" w:rsidRDefault="00D946B1" w:rsidP="00D946B1">
      <w:pPr>
        <w:numPr>
          <w:ilvl w:val="0"/>
          <w:numId w:val="1"/>
        </w:numPr>
        <w:spacing w:before="100" w:beforeAutospacing="1" w:after="150"/>
        <w:ind w:left="120"/>
        <w:rPr>
          <w:rFonts w:ascii="Helvetica Neue" w:eastAsia="Times New Roman" w:hAnsi="Helvetica Neue" w:cs="Times New Roman"/>
          <w:color w:val="333333"/>
          <w:sz w:val="21"/>
          <w:szCs w:val="21"/>
        </w:rPr>
      </w:pPr>
      <w:r w:rsidRPr="00D946B1">
        <w:rPr>
          <w:rFonts w:ascii="Helvetica Neue" w:eastAsia="Times New Roman" w:hAnsi="Helvetica Neue" w:cs="Times New Roman"/>
          <w:color w:val="333333"/>
          <w:sz w:val="21"/>
          <w:szCs w:val="21"/>
        </w:rPr>
        <w:lastRenderedPageBreak/>
        <w:t>Leverage data binding for communication among components</w:t>
      </w:r>
    </w:p>
    <w:p w14:paraId="7771AF87" w14:textId="77777777" w:rsidR="00D946B1" w:rsidRPr="00D946B1" w:rsidRDefault="00D946B1" w:rsidP="00D946B1">
      <w:pPr>
        <w:numPr>
          <w:ilvl w:val="0"/>
          <w:numId w:val="1"/>
        </w:numPr>
        <w:spacing w:before="100" w:beforeAutospacing="1" w:after="100" w:afterAutospacing="1"/>
        <w:ind w:left="120"/>
        <w:rPr>
          <w:rFonts w:ascii="Helvetica Neue" w:eastAsia="Times New Roman" w:hAnsi="Helvetica Neue" w:cs="Times New Roman"/>
          <w:color w:val="333333"/>
          <w:sz w:val="21"/>
          <w:szCs w:val="21"/>
        </w:rPr>
      </w:pPr>
      <w:r w:rsidRPr="00D946B1">
        <w:rPr>
          <w:rFonts w:ascii="Helvetica Neue" w:eastAsia="Times New Roman" w:hAnsi="Helvetica Neue" w:cs="Times New Roman"/>
          <w:color w:val="333333"/>
          <w:sz w:val="21"/>
          <w:szCs w:val="21"/>
        </w:rPr>
        <w:t>Design a component to receive input from another component.</w:t>
      </w:r>
    </w:p>
    <w:p w14:paraId="5F67BCA3" w14:textId="77777777" w:rsidR="00D946B1" w:rsidRPr="00D946B1" w:rsidRDefault="00D946B1" w:rsidP="00D946B1">
      <w:pPr>
        <w:spacing w:before="540" w:after="180" w:line="360" w:lineRule="atLeast"/>
        <w:outlineLvl w:val="2"/>
        <w:rPr>
          <w:rFonts w:ascii="Arial" w:eastAsia="Times New Roman" w:hAnsi="Arial" w:cs="Arial"/>
          <w:color w:val="333333"/>
        </w:rPr>
      </w:pPr>
      <w:r w:rsidRPr="00D946B1">
        <w:rPr>
          <w:rFonts w:ascii="Arial" w:eastAsia="Times New Roman" w:hAnsi="Arial" w:cs="Arial"/>
          <w:color w:val="333333"/>
        </w:rPr>
        <w:t>Refactoring the Code</w:t>
      </w:r>
    </w:p>
    <w:p w14:paraId="29BC96F4" w14:textId="77777777" w:rsidR="00D946B1" w:rsidRPr="00D946B1" w:rsidRDefault="00D946B1" w:rsidP="00D946B1">
      <w:pPr>
        <w:numPr>
          <w:ilvl w:val="0"/>
          <w:numId w:val="2"/>
        </w:numPr>
        <w:spacing w:before="100" w:beforeAutospacing="1" w:after="100" w:afterAutospacing="1"/>
        <w:ind w:left="120"/>
        <w:rPr>
          <w:rFonts w:ascii="Helvetica Neue" w:eastAsia="Times New Roman" w:hAnsi="Helvetica Neue" w:cs="Times New Roman"/>
          <w:color w:val="333333"/>
          <w:sz w:val="21"/>
          <w:szCs w:val="21"/>
        </w:rPr>
      </w:pPr>
      <w:r w:rsidRPr="00D946B1">
        <w:rPr>
          <w:rFonts w:ascii="Helvetica Neue" w:eastAsia="Times New Roman" w:hAnsi="Helvetica Neue" w:cs="Times New Roman"/>
          <w:color w:val="333333"/>
          <w:sz w:val="21"/>
          <w:szCs w:val="21"/>
        </w:rPr>
        <w:t>First, create a new class named Comment in a file named comment.ts in the shared folder and include the following in it:</w:t>
      </w:r>
    </w:p>
    <w:p w14:paraId="7F6B27D9" w14:textId="77777777" w:rsidR="00D946B1" w:rsidRPr="00D946B1" w:rsidRDefault="00D946B1" w:rsidP="00D946B1">
      <w:pPr>
        <w:rPr>
          <w:lang w:val="en-CA"/>
        </w:rPr>
      </w:pPr>
      <w:r w:rsidRPr="00D946B1">
        <w:rPr>
          <w:lang w:val="en-CA"/>
        </w:rPr>
        <w:t>export class Comment {</w:t>
      </w:r>
    </w:p>
    <w:p w14:paraId="4CE4BA26" w14:textId="77777777" w:rsidR="00D946B1" w:rsidRPr="00D946B1" w:rsidRDefault="00D946B1" w:rsidP="00D946B1">
      <w:pPr>
        <w:rPr>
          <w:lang w:val="en-CA"/>
        </w:rPr>
      </w:pPr>
      <w:r w:rsidRPr="00D946B1">
        <w:rPr>
          <w:lang w:val="en-CA"/>
        </w:rPr>
        <w:t xml:space="preserve">    rating: number;</w:t>
      </w:r>
    </w:p>
    <w:p w14:paraId="7DC629A1" w14:textId="77777777" w:rsidR="00D946B1" w:rsidRPr="00D946B1" w:rsidRDefault="00D946B1" w:rsidP="00D946B1">
      <w:pPr>
        <w:rPr>
          <w:lang w:val="en-CA"/>
        </w:rPr>
      </w:pPr>
      <w:r w:rsidRPr="00D946B1">
        <w:rPr>
          <w:lang w:val="en-CA"/>
        </w:rPr>
        <w:t xml:space="preserve">    comment: string;</w:t>
      </w:r>
    </w:p>
    <w:p w14:paraId="3637FFEC" w14:textId="77777777" w:rsidR="00D946B1" w:rsidRPr="00D946B1" w:rsidRDefault="00D946B1" w:rsidP="00D946B1">
      <w:pPr>
        <w:rPr>
          <w:lang w:val="en-CA"/>
        </w:rPr>
      </w:pPr>
      <w:r w:rsidRPr="00D946B1">
        <w:rPr>
          <w:lang w:val="en-CA"/>
        </w:rPr>
        <w:t xml:space="preserve">    author: string;</w:t>
      </w:r>
    </w:p>
    <w:p w14:paraId="1D61D315" w14:textId="77777777" w:rsidR="00D946B1" w:rsidRPr="00D946B1" w:rsidRDefault="00D946B1" w:rsidP="00D946B1">
      <w:pPr>
        <w:rPr>
          <w:lang w:val="en-CA"/>
        </w:rPr>
      </w:pPr>
      <w:r w:rsidRPr="00D946B1">
        <w:rPr>
          <w:lang w:val="en-CA"/>
        </w:rPr>
        <w:t xml:space="preserve">    date: string;</w:t>
      </w:r>
    </w:p>
    <w:p w14:paraId="53F40AE8" w14:textId="4CEB9802" w:rsidR="00F27CAE" w:rsidRDefault="00D946B1" w:rsidP="00D946B1">
      <w:pPr>
        <w:rPr>
          <w:lang w:val="en-CA"/>
        </w:rPr>
      </w:pPr>
      <w:r w:rsidRPr="00D946B1">
        <w:rPr>
          <w:lang w:val="en-CA"/>
        </w:rPr>
        <w:t>}</w:t>
      </w:r>
    </w:p>
    <w:p w14:paraId="0533543B" w14:textId="77777777" w:rsidR="00D946B1" w:rsidRDefault="00D946B1" w:rsidP="00D946B1">
      <w:pPr>
        <w:rPr>
          <w:lang w:val="en-CA"/>
        </w:rPr>
      </w:pPr>
    </w:p>
    <w:p w14:paraId="6DACCCA3" w14:textId="77777777" w:rsidR="00D946B1" w:rsidRPr="00D946B1" w:rsidRDefault="00D946B1" w:rsidP="00D946B1">
      <w:pPr>
        <w:numPr>
          <w:ilvl w:val="0"/>
          <w:numId w:val="3"/>
        </w:numPr>
        <w:spacing w:before="100" w:beforeAutospacing="1" w:after="100" w:afterAutospacing="1"/>
        <w:ind w:left="120"/>
        <w:rPr>
          <w:rFonts w:ascii="Helvetica Neue" w:eastAsia="Times New Roman" w:hAnsi="Helvetica Neue" w:cs="Times New Roman"/>
          <w:color w:val="333333"/>
          <w:sz w:val="21"/>
          <w:szCs w:val="21"/>
        </w:rPr>
      </w:pPr>
      <w:r w:rsidRPr="00D946B1">
        <w:rPr>
          <w:rFonts w:ascii="Helvetica Neue" w:eastAsia="Times New Roman" w:hAnsi="Helvetica Neue" w:cs="Times New Roman"/>
          <w:color w:val="333333"/>
          <w:sz w:val="21"/>
          <w:szCs w:val="21"/>
        </w:rPr>
        <w:t>Then update the dish class to allow a dish to have an array of comments as follows:</w:t>
      </w:r>
    </w:p>
    <w:p w14:paraId="30784077" w14:textId="77777777" w:rsidR="00D946B1" w:rsidRPr="00D946B1" w:rsidRDefault="00D946B1" w:rsidP="00D946B1">
      <w:pPr>
        <w:rPr>
          <w:lang w:val="en-CA"/>
        </w:rPr>
      </w:pPr>
      <w:r w:rsidRPr="00D946B1">
        <w:rPr>
          <w:lang w:val="en-CA"/>
        </w:rPr>
        <w:t>import { Comment } from './comment';</w:t>
      </w:r>
    </w:p>
    <w:p w14:paraId="104DD273" w14:textId="77777777" w:rsidR="00D946B1" w:rsidRPr="00D946B1" w:rsidRDefault="00D946B1" w:rsidP="00D946B1">
      <w:pPr>
        <w:rPr>
          <w:lang w:val="en-CA"/>
        </w:rPr>
      </w:pPr>
    </w:p>
    <w:p w14:paraId="148F489E" w14:textId="77777777" w:rsidR="00D946B1" w:rsidRPr="00D946B1" w:rsidRDefault="00D946B1" w:rsidP="00D946B1">
      <w:pPr>
        <w:rPr>
          <w:lang w:val="en-CA"/>
        </w:rPr>
      </w:pPr>
      <w:r w:rsidRPr="00D946B1">
        <w:rPr>
          <w:lang w:val="en-CA"/>
        </w:rPr>
        <w:t>export class Dish {</w:t>
      </w:r>
    </w:p>
    <w:p w14:paraId="57E189C6" w14:textId="77777777" w:rsidR="00D946B1" w:rsidRPr="00D946B1" w:rsidRDefault="00D946B1" w:rsidP="00D946B1">
      <w:pPr>
        <w:rPr>
          <w:lang w:val="en-CA"/>
        </w:rPr>
      </w:pPr>
      <w:r w:rsidRPr="00D946B1">
        <w:rPr>
          <w:lang w:val="en-CA"/>
        </w:rPr>
        <w:t xml:space="preserve">    name: string;</w:t>
      </w:r>
    </w:p>
    <w:p w14:paraId="026F4980" w14:textId="77777777" w:rsidR="00D946B1" w:rsidRPr="00D946B1" w:rsidRDefault="00D946B1" w:rsidP="00D946B1">
      <w:pPr>
        <w:rPr>
          <w:lang w:val="en-CA"/>
        </w:rPr>
      </w:pPr>
      <w:r w:rsidRPr="00D946B1">
        <w:rPr>
          <w:lang w:val="en-CA"/>
        </w:rPr>
        <w:t xml:space="preserve">    image: string;</w:t>
      </w:r>
    </w:p>
    <w:p w14:paraId="02635B71" w14:textId="77777777" w:rsidR="00D946B1" w:rsidRPr="00D946B1" w:rsidRDefault="00D946B1" w:rsidP="00D946B1">
      <w:pPr>
        <w:rPr>
          <w:lang w:val="en-CA"/>
        </w:rPr>
      </w:pPr>
      <w:r w:rsidRPr="00D946B1">
        <w:rPr>
          <w:lang w:val="en-CA"/>
        </w:rPr>
        <w:t xml:space="preserve">    category: string;</w:t>
      </w:r>
    </w:p>
    <w:p w14:paraId="38B7AA69" w14:textId="77777777" w:rsidR="00D946B1" w:rsidRPr="00D946B1" w:rsidRDefault="00D946B1" w:rsidP="00D946B1">
      <w:pPr>
        <w:rPr>
          <w:lang w:val="en-CA"/>
        </w:rPr>
      </w:pPr>
      <w:r w:rsidRPr="00D946B1">
        <w:rPr>
          <w:lang w:val="en-CA"/>
        </w:rPr>
        <w:t xml:space="preserve">    label: string;</w:t>
      </w:r>
    </w:p>
    <w:p w14:paraId="79115CFF" w14:textId="77777777" w:rsidR="00D946B1" w:rsidRPr="00D946B1" w:rsidRDefault="00D946B1" w:rsidP="00D946B1">
      <w:pPr>
        <w:rPr>
          <w:lang w:val="en-CA"/>
        </w:rPr>
      </w:pPr>
      <w:r w:rsidRPr="00D946B1">
        <w:rPr>
          <w:lang w:val="en-CA"/>
        </w:rPr>
        <w:t xml:space="preserve">    price: string;</w:t>
      </w:r>
    </w:p>
    <w:p w14:paraId="2A29998D" w14:textId="77777777" w:rsidR="00D946B1" w:rsidRPr="00D946B1" w:rsidRDefault="00D946B1" w:rsidP="00D946B1">
      <w:pPr>
        <w:rPr>
          <w:lang w:val="en-CA"/>
        </w:rPr>
      </w:pPr>
      <w:r w:rsidRPr="00D946B1">
        <w:rPr>
          <w:lang w:val="en-CA"/>
        </w:rPr>
        <w:t xml:space="preserve">    description: string;</w:t>
      </w:r>
    </w:p>
    <w:p w14:paraId="18F473E4" w14:textId="77777777" w:rsidR="00D946B1" w:rsidRPr="00D946B1" w:rsidRDefault="00D946B1" w:rsidP="00D946B1">
      <w:pPr>
        <w:rPr>
          <w:lang w:val="en-CA"/>
        </w:rPr>
      </w:pPr>
      <w:r w:rsidRPr="00D946B1">
        <w:rPr>
          <w:lang w:val="en-CA"/>
        </w:rPr>
        <w:t xml:space="preserve">    comments: Comment[];</w:t>
      </w:r>
    </w:p>
    <w:p w14:paraId="1D330432" w14:textId="750EB81C" w:rsidR="00D946B1" w:rsidRDefault="00D946B1" w:rsidP="00D946B1">
      <w:pPr>
        <w:rPr>
          <w:lang w:val="en-CA"/>
        </w:rPr>
      </w:pPr>
      <w:r w:rsidRPr="00D946B1">
        <w:rPr>
          <w:lang w:val="en-CA"/>
        </w:rPr>
        <w:t>}</w:t>
      </w:r>
    </w:p>
    <w:p w14:paraId="50B9F28C" w14:textId="77777777" w:rsidR="00D946B1" w:rsidRDefault="00D946B1" w:rsidP="00D946B1">
      <w:pPr>
        <w:rPr>
          <w:lang w:val="en-CA"/>
        </w:rPr>
      </w:pPr>
    </w:p>
    <w:p w14:paraId="6FD619D0" w14:textId="77777777" w:rsidR="00D946B1" w:rsidRPr="00D946B1" w:rsidRDefault="00D946B1" w:rsidP="00D946B1">
      <w:pPr>
        <w:numPr>
          <w:ilvl w:val="0"/>
          <w:numId w:val="4"/>
        </w:numPr>
        <w:spacing w:before="100" w:beforeAutospacing="1" w:after="100" w:afterAutospacing="1"/>
        <w:ind w:left="120"/>
        <w:rPr>
          <w:rFonts w:ascii="Helvetica Neue" w:eastAsia="Times New Roman" w:hAnsi="Helvetica Neue" w:cs="Times New Roman"/>
          <w:color w:val="333333"/>
          <w:sz w:val="21"/>
          <w:szCs w:val="21"/>
        </w:rPr>
      </w:pPr>
      <w:r w:rsidRPr="00D946B1">
        <w:rPr>
          <w:rFonts w:ascii="Helvetica Neue" w:eastAsia="Times New Roman" w:hAnsi="Helvetica Neue" w:cs="Times New Roman"/>
          <w:color w:val="333333"/>
          <w:sz w:val="21"/>
          <w:szCs w:val="21"/>
        </w:rPr>
        <w:t>Then create a new file named dishes.ts in the shared folder to now export the JavaScript object array of dishes:</w:t>
      </w:r>
    </w:p>
    <w:p w14:paraId="7B62BAD7" w14:textId="77777777" w:rsidR="00D946B1" w:rsidRPr="00D946B1" w:rsidRDefault="00D946B1" w:rsidP="00D946B1">
      <w:pPr>
        <w:rPr>
          <w:lang w:val="en-CA"/>
        </w:rPr>
      </w:pPr>
      <w:r w:rsidRPr="00D946B1">
        <w:rPr>
          <w:lang w:val="en-CA"/>
        </w:rPr>
        <w:t>import { Dish } from './dish';</w:t>
      </w:r>
    </w:p>
    <w:p w14:paraId="15A6D254" w14:textId="77777777" w:rsidR="00D946B1" w:rsidRPr="00D946B1" w:rsidRDefault="00D946B1" w:rsidP="00D946B1">
      <w:pPr>
        <w:rPr>
          <w:lang w:val="en-CA"/>
        </w:rPr>
      </w:pPr>
    </w:p>
    <w:p w14:paraId="3BDF9CAF" w14:textId="77777777" w:rsidR="00D946B1" w:rsidRPr="00D946B1" w:rsidRDefault="00D946B1" w:rsidP="00D946B1">
      <w:pPr>
        <w:rPr>
          <w:lang w:val="en-CA"/>
        </w:rPr>
      </w:pPr>
      <w:r w:rsidRPr="00D946B1">
        <w:rPr>
          <w:lang w:val="en-CA"/>
        </w:rPr>
        <w:t>export const DISHES: Dish[] = [</w:t>
      </w:r>
    </w:p>
    <w:p w14:paraId="0C8AB9F2" w14:textId="77777777" w:rsidR="00D946B1" w:rsidRPr="00D946B1" w:rsidRDefault="00D946B1" w:rsidP="00D946B1">
      <w:pPr>
        <w:rPr>
          <w:lang w:val="en-CA"/>
        </w:rPr>
      </w:pPr>
      <w:r w:rsidRPr="00D946B1">
        <w:rPr>
          <w:lang w:val="en-CA"/>
        </w:rPr>
        <w:t xml:space="preserve">    {</w:t>
      </w:r>
    </w:p>
    <w:p w14:paraId="410C409F" w14:textId="77777777" w:rsidR="00D946B1" w:rsidRPr="00D946B1" w:rsidRDefault="00D946B1" w:rsidP="00D946B1">
      <w:pPr>
        <w:rPr>
          <w:lang w:val="en-CA"/>
        </w:rPr>
      </w:pPr>
      <w:r w:rsidRPr="00D946B1">
        <w:rPr>
          <w:lang w:val="en-CA"/>
        </w:rPr>
        <w:t xml:space="preserve">        name: 'Uthappizza',</w:t>
      </w:r>
    </w:p>
    <w:p w14:paraId="0E17E716" w14:textId="77777777" w:rsidR="00D946B1" w:rsidRPr="00D946B1" w:rsidRDefault="00D946B1" w:rsidP="00D946B1">
      <w:pPr>
        <w:rPr>
          <w:lang w:val="en-CA"/>
        </w:rPr>
      </w:pPr>
      <w:r w:rsidRPr="00D946B1">
        <w:rPr>
          <w:lang w:val="en-CA"/>
        </w:rPr>
        <w:t xml:space="preserve">        image: '/assets/images/uthappizza.png',</w:t>
      </w:r>
    </w:p>
    <w:p w14:paraId="4608E9DE" w14:textId="77777777" w:rsidR="00D946B1" w:rsidRPr="00D946B1" w:rsidRDefault="00D946B1" w:rsidP="00D946B1">
      <w:pPr>
        <w:rPr>
          <w:lang w:val="en-CA"/>
        </w:rPr>
      </w:pPr>
      <w:r w:rsidRPr="00D946B1">
        <w:rPr>
          <w:lang w:val="en-CA"/>
        </w:rPr>
        <w:t xml:space="preserve">        category: 'mains',</w:t>
      </w:r>
    </w:p>
    <w:p w14:paraId="5F00D04C" w14:textId="77777777" w:rsidR="00D946B1" w:rsidRPr="00D946B1" w:rsidRDefault="00D946B1" w:rsidP="00D946B1">
      <w:pPr>
        <w:rPr>
          <w:lang w:val="en-CA"/>
        </w:rPr>
      </w:pPr>
      <w:r w:rsidRPr="00D946B1">
        <w:rPr>
          <w:lang w:val="en-CA"/>
        </w:rPr>
        <w:t xml:space="preserve">        label: 'Hot',</w:t>
      </w:r>
    </w:p>
    <w:p w14:paraId="3D43EDF8" w14:textId="77777777" w:rsidR="00D946B1" w:rsidRPr="00D946B1" w:rsidRDefault="00D946B1" w:rsidP="00D946B1">
      <w:pPr>
        <w:rPr>
          <w:lang w:val="en-CA"/>
        </w:rPr>
      </w:pPr>
      <w:r w:rsidRPr="00D946B1">
        <w:rPr>
          <w:lang w:val="en-CA"/>
        </w:rPr>
        <w:t xml:space="preserve">        price: '4.99',</w:t>
      </w:r>
    </w:p>
    <w:p w14:paraId="720D0E52" w14:textId="77777777" w:rsidR="00D946B1" w:rsidRPr="00D946B1" w:rsidRDefault="00D946B1" w:rsidP="00D946B1">
      <w:pPr>
        <w:rPr>
          <w:lang w:val="en-CA"/>
        </w:rPr>
      </w:pPr>
      <w:r w:rsidRPr="00D946B1">
        <w:rPr>
          <w:lang w:val="en-CA"/>
        </w:rPr>
        <w:lastRenderedPageBreak/>
        <w:t xml:space="preserve">        description: 'A unique combination of Indian Uthappam (pancake) and Italian pizza, topped with Cerignola olives, ripe vine cherry tomatoes, Vidalia onion, Guntur chillies and Buffalo Paneer.',</w:t>
      </w:r>
    </w:p>
    <w:p w14:paraId="79EB47B6" w14:textId="77777777" w:rsidR="00D946B1" w:rsidRPr="00D946B1" w:rsidRDefault="00D946B1" w:rsidP="00D946B1">
      <w:pPr>
        <w:rPr>
          <w:lang w:val="en-CA"/>
        </w:rPr>
      </w:pPr>
      <w:r w:rsidRPr="00D946B1">
        <w:rPr>
          <w:lang w:val="en-CA"/>
        </w:rPr>
        <w:t xml:space="preserve">        comments: [</w:t>
      </w:r>
    </w:p>
    <w:p w14:paraId="522B0EEC" w14:textId="77777777" w:rsidR="00D946B1" w:rsidRPr="00D946B1" w:rsidRDefault="00D946B1" w:rsidP="00D946B1">
      <w:pPr>
        <w:rPr>
          <w:lang w:val="en-CA"/>
        </w:rPr>
      </w:pPr>
      <w:r w:rsidRPr="00D946B1">
        <w:rPr>
          <w:lang w:val="en-CA"/>
        </w:rPr>
        <w:t xml:space="preserve">            {</w:t>
      </w:r>
    </w:p>
    <w:p w14:paraId="58E84CAC" w14:textId="77777777" w:rsidR="00D946B1" w:rsidRPr="00D946B1" w:rsidRDefault="00D946B1" w:rsidP="00D946B1">
      <w:pPr>
        <w:rPr>
          <w:lang w:val="en-CA"/>
        </w:rPr>
      </w:pPr>
      <w:r w:rsidRPr="00D946B1">
        <w:rPr>
          <w:lang w:val="en-CA"/>
        </w:rPr>
        <w:t xml:space="preserve">                rating: 5,</w:t>
      </w:r>
    </w:p>
    <w:p w14:paraId="62D253A0" w14:textId="77777777" w:rsidR="00D946B1" w:rsidRPr="00D946B1" w:rsidRDefault="00D946B1" w:rsidP="00D946B1">
      <w:pPr>
        <w:rPr>
          <w:lang w:val="en-CA"/>
        </w:rPr>
      </w:pPr>
      <w:r w:rsidRPr="00D946B1">
        <w:rPr>
          <w:lang w:val="en-CA"/>
        </w:rPr>
        <w:t xml:space="preserve">                comment: "Imagine all the eatables, living in conFusion!",</w:t>
      </w:r>
    </w:p>
    <w:p w14:paraId="39DF059B" w14:textId="77777777" w:rsidR="00D946B1" w:rsidRPr="00D946B1" w:rsidRDefault="00D946B1" w:rsidP="00D946B1">
      <w:pPr>
        <w:rPr>
          <w:lang w:val="en-CA"/>
        </w:rPr>
      </w:pPr>
      <w:r w:rsidRPr="00D946B1">
        <w:rPr>
          <w:lang w:val="en-CA"/>
        </w:rPr>
        <w:t xml:space="preserve">                author: "John Lemon",</w:t>
      </w:r>
    </w:p>
    <w:p w14:paraId="3BE6D50A" w14:textId="77777777" w:rsidR="00D946B1" w:rsidRPr="00D946B1" w:rsidRDefault="00D946B1" w:rsidP="00D946B1">
      <w:pPr>
        <w:rPr>
          <w:lang w:val="en-CA"/>
        </w:rPr>
      </w:pPr>
      <w:r w:rsidRPr="00D946B1">
        <w:rPr>
          <w:lang w:val="en-CA"/>
        </w:rPr>
        <w:t xml:space="preserve">                date: "2012-10-16T17:57:28.556094Z"</w:t>
      </w:r>
    </w:p>
    <w:p w14:paraId="2187B049" w14:textId="77777777" w:rsidR="00D946B1" w:rsidRPr="00D946B1" w:rsidRDefault="00D946B1" w:rsidP="00D946B1">
      <w:pPr>
        <w:rPr>
          <w:lang w:val="en-CA"/>
        </w:rPr>
      </w:pPr>
      <w:r w:rsidRPr="00D946B1">
        <w:rPr>
          <w:lang w:val="en-CA"/>
        </w:rPr>
        <w:t xml:space="preserve">            },</w:t>
      </w:r>
    </w:p>
    <w:p w14:paraId="6D829737" w14:textId="77777777" w:rsidR="00D946B1" w:rsidRPr="00D946B1" w:rsidRDefault="00D946B1" w:rsidP="00D946B1">
      <w:pPr>
        <w:rPr>
          <w:lang w:val="en-CA"/>
        </w:rPr>
      </w:pPr>
      <w:r w:rsidRPr="00D946B1">
        <w:rPr>
          <w:lang w:val="en-CA"/>
        </w:rPr>
        <w:t xml:space="preserve">            {</w:t>
      </w:r>
    </w:p>
    <w:p w14:paraId="45F009BF" w14:textId="77777777" w:rsidR="00D946B1" w:rsidRPr="00D946B1" w:rsidRDefault="00D946B1" w:rsidP="00D946B1">
      <w:pPr>
        <w:rPr>
          <w:lang w:val="en-CA"/>
        </w:rPr>
      </w:pPr>
      <w:r w:rsidRPr="00D946B1">
        <w:rPr>
          <w:lang w:val="en-CA"/>
        </w:rPr>
        <w:t xml:space="preserve">                rating: 4,</w:t>
      </w:r>
    </w:p>
    <w:p w14:paraId="24B2CC77" w14:textId="77777777" w:rsidR="00D946B1" w:rsidRPr="00D946B1" w:rsidRDefault="00D946B1" w:rsidP="00D946B1">
      <w:pPr>
        <w:rPr>
          <w:lang w:val="en-CA"/>
        </w:rPr>
      </w:pPr>
      <w:r w:rsidRPr="00D946B1">
        <w:rPr>
          <w:lang w:val="en-CA"/>
        </w:rPr>
        <w:t xml:space="preserve">                comment: "Sends anyone to heaven, I wish I could get my mother-in-law to eat it!",</w:t>
      </w:r>
    </w:p>
    <w:p w14:paraId="7A5AB02B" w14:textId="77777777" w:rsidR="00D946B1" w:rsidRPr="00D946B1" w:rsidRDefault="00D946B1" w:rsidP="00D946B1">
      <w:pPr>
        <w:rPr>
          <w:lang w:val="en-CA"/>
        </w:rPr>
      </w:pPr>
      <w:r w:rsidRPr="00D946B1">
        <w:rPr>
          <w:lang w:val="en-CA"/>
        </w:rPr>
        <w:t xml:space="preserve">                author: "Paul McVites",</w:t>
      </w:r>
    </w:p>
    <w:p w14:paraId="042551A5" w14:textId="77777777" w:rsidR="00D946B1" w:rsidRPr="00D946B1" w:rsidRDefault="00D946B1" w:rsidP="00D946B1">
      <w:pPr>
        <w:rPr>
          <w:lang w:val="en-CA"/>
        </w:rPr>
      </w:pPr>
      <w:r w:rsidRPr="00D946B1">
        <w:rPr>
          <w:lang w:val="en-CA"/>
        </w:rPr>
        <w:t xml:space="preserve">                date: "2014-09-05T17:57:28.556094Z"</w:t>
      </w:r>
    </w:p>
    <w:p w14:paraId="26B9C956" w14:textId="77777777" w:rsidR="00D946B1" w:rsidRPr="00D946B1" w:rsidRDefault="00D946B1" w:rsidP="00D946B1">
      <w:pPr>
        <w:rPr>
          <w:lang w:val="en-CA"/>
        </w:rPr>
      </w:pPr>
      <w:r w:rsidRPr="00D946B1">
        <w:rPr>
          <w:lang w:val="en-CA"/>
        </w:rPr>
        <w:t xml:space="preserve">            },</w:t>
      </w:r>
    </w:p>
    <w:p w14:paraId="406DAA08" w14:textId="77777777" w:rsidR="00D946B1" w:rsidRPr="00D946B1" w:rsidRDefault="00D946B1" w:rsidP="00D946B1">
      <w:pPr>
        <w:rPr>
          <w:lang w:val="en-CA"/>
        </w:rPr>
      </w:pPr>
      <w:r w:rsidRPr="00D946B1">
        <w:rPr>
          <w:lang w:val="en-CA"/>
        </w:rPr>
        <w:t xml:space="preserve">            {</w:t>
      </w:r>
    </w:p>
    <w:p w14:paraId="4A20BAD0" w14:textId="77777777" w:rsidR="00D946B1" w:rsidRPr="00D946B1" w:rsidRDefault="00D946B1" w:rsidP="00D946B1">
      <w:pPr>
        <w:rPr>
          <w:lang w:val="en-CA"/>
        </w:rPr>
      </w:pPr>
      <w:r w:rsidRPr="00D946B1">
        <w:rPr>
          <w:lang w:val="en-CA"/>
        </w:rPr>
        <w:t xml:space="preserve">                rating: 3,</w:t>
      </w:r>
    </w:p>
    <w:p w14:paraId="64ABA975" w14:textId="77777777" w:rsidR="00D946B1" w:rsidRPr="00D946B1" w:rsidRDefault="00D946B1" w:rsidP="00D946B1">
      <w:pPr>
        <w:rPr>
          <w:lang w:val="en-CA"/>
        </w:rPr>
      </w:pPr>
      <w:r w:rsidRPr="00D946B1">
        <w:rPr>
          <w:lang w:val="en-CA"/>
        </w:rPr>
        <w:t xml:space="preserve">                comment: "Eat it, just eat it!",</w:t>
      </w:r>
    </w:p>
    <w:p w14:paraId="2890DCED" w14:textId="77777777" w:rsidR="00D946B1" w:rsidRPr="00D946B1" w:rsidRDefault="00D946B1" w:rsidP="00D946B1">
      <w:pPr>
        <w:rPr>
          <w:lang w:val="en-CA"/>
        </w:rPr>
      </w:pPr>
      <w:r w:rsidRPr="00D946B1">
        <w:rPr>
          <w:lang w:val="en-CA"/>
        </w:rPr>
        <w:t xml:space="preserve">                author: "Michael Jaikishan",</w:t>
      </w:r>
    </w:p>
    <w:p w14:paraId="58782765" w14:textId="77777777" w:rsidR="00D946B1" w:rsidRPr="00D946B1" w:rsidRDefault="00D946B1" w:rsidP="00D946B1">
      <w:pPr>
        <w:rPr>
          <w:lang w:val="en-CA"/>
        </w:rPr>
      </w:pPr>
      <w:r w:rsidRPr="00D946B1">
        <w:rPr>
          <w:lang w:val="en-CA"/>
        </w:rPr>
        <w:t xml:space="preserve">                date: "2015-02-13T17:57:28.556094Z"</w:t>
      </w:r>
    </w:p>
    <w:p w14:paraId="148C297B" w14:textId="77777777" w:rsidR="00D946B1" w:rsidRPr="00D946B1" w:rsidRDefault="00D946B1" w:rsidP="00D946B1">
      <w:pPr>
        <w:rPr>
          <w:lang w:val="en-CA"/>
        </w:rPr>
      </w:pPr>
      <w:r w:rsidRPr="00D946B1">
        <w:rPr>
          <w:lang w:val="en-CA"/>
        </w:rPr>
        <w:t xml:space="preserve">            },</w:t>
      </w:r>
    </w:p>
    <w:p w14:paraId="60201AB7" w14:textId="77777777" w:rsidR="00D946B1" w:rsidRPr="00D946B1" w:rsidRDefault="00D946B1" w:rsidP="00D946B1">
      <w:pPr>
        <w:rPr>
          <w:lang w:val="en-CA"/>
        </w:rPr>
      </w:pPr>
      <w:r w:rsidRPr="00D946B1">
        <w:rPr>
          <w:lang w:val="en-CA"/>
        </w:rPr>
        <w:t xml:space="preserve">            {</w:t>
      </w:r>
    </w:p>
    <w:p w14:paraId="4AADBFD0" w14:textId="77777777" w:rsidR="00D946B1" w:rsidRPr="00D946B1" w:rsidRDefault="00D946B1" w:rsidP="00D946B1">
      <w:pPr>
        <w:rPr>
          <w:lang w:val="en-CA"/>
        </w:rPr>
      </w:pPr>
      <w:r w:rsidRPr="00D946B1">
        <w:rPr>
          <w:lang w:val="en-CA"/>
        </w:rPr>
        <w:t xml:space="preserve">                rating: 4,</w:t>
      </w:r>
    </w:p>
    <w:p w14:paraId="06A46688" w14:textId="77777777" w:rsidR="00D946B1" w:rsidRPr="00D946B1" w:rsidRDefault="00D946B1" w:rsidP="00D946B1">
      <w:pPr>
        <w:rPr>
          <w:lang w:val="en-CA"/>
        </w:rPr>
      </w:pPr>
      <w:r w:rsidRPr="00D946B1">
        <w:rPr>
          <w:lang w:val="en-CA"/>
        </w:rPr>
        <w:t xml:space="preserve">                comment: "Ultimate, Reaching for the stars!",</w:t>
      </w:r>
    </w:p>
    <w:p w14:paraId="6BFE2C52" w14:textId="77777777" w:rsidR="00D946B1" w:rsidRPr="00D946B1" w:rsidRDefault="00D946B1" w:rsidP="00D946B1">
      <w:pPr>
        <w:rPr>
          <w:lang w:val="en-CA"/>
        </w:rPr>
      </w:pPr>
      <w:r w:rsidRPr="00D946B1">
        <w:rPr>
          <w:lang w:val="en-CA"/>
        </w:rPr>
        <w:t xml:space="preserve">                author: "Ringo Starry",</w:t>
      </w:r>
    </w:p>
    <w:p w14:paraId="10F7397B" w14:textId="77777777" w:rsidR="00D946B1" w:rsidRPr="00D946B1" w:rsidRDefault="00D946B1" w:rsidP="00D946B1">
      <w:pPr>
        <w:rPr>
          <w:lang w:val="en-CA"/>
        </w:rPr>
      </w:pPr>
      <w:r w:rsidRPr="00D946B1">
        <w:rPr>
          <w:lang w:val="en-CA"/>
        </w:rPr>
        <w:t xml:space="preserve">                date: "2013-12-02T17:57:28.556094Z"</w:t>
      </w:r>
    </w:p>
    <w:p w14:paraId="7764E88A" w14:textId="77777777" w:rsidR="00D946B1" w:rsidRPr="00D946B1" w:rsidRDefault="00D946B1" w:rsidP="00D946B1">
      <w:pPr>
        <w:rPr>
          <w:lang w:val="en-CA"/>
        </w:rPr>
      </w:pPr>
      <w:r w:rsidRPr="00D946B1">
        <w:rPr>
          <w:lang w:val="en-CA"/>
        </w:rPr>
        <w:t xml:space="preserve">            },</w:t>
      </w:r>
    </w:p>
    <w:p w14:paraId="7539F38F" w14:textId="77777777" w:rsidR="00D946B1" w:rsidRPr="00D946B1" w:rsidRDefault="00D946B1" w:rsidP="00D946B1">
      <w:pPr>
        <w:rPr>
          <w:lang w:val="en-CA"/>
        </w:rPr>
      </w:pPr>
      <w:r w:rsidRPr="00D946B1">
        <w:rPr>
          <w:lang w:val="en-CA"/>
        </w:rPr>
        <w:t xml:space="preserve">            {</w:t>
      </w:r>
    </w:p>
    <w:p w14:paraId="4B41B7D9" w14:textId="77777777" w:rsidR="00D946B1" w:rsidRPr="00D946B1" w:rsidRDefault="00D946B1" w:rsidP="00D946B1">
      <w:pPr>
        <w:rPr>
          <w:lang w:val="en-CA"/>
        </w:rPr>
      </w:pPr>
      <w:r w:rsidRPr="00D946B1">
        <w:rPr>
          <w:lang w:val="en-CA"/>
        </w:rPr>
        <w:t xml:space="preserve">                rating: 2,</w:t>
      </w:r>
    </w:p>
    <w:p w14:paraId="3336E643" w14:textId="77777777" w:rsidR="00D946B1" w:rsidRPr="00D946B1" w:rsidRDefault="00D946B1" w:rsidP="00D946B1">
      <w:pPr>
        <w:rPr>
          <w:lang w:val="en-CA"/>
        </w:rPr>
      </w:pPr>
      <w:r w:rsidRPr="00D946B1">
        <w:rPr>
          <w:lang w:val="en-CA"/>
        </w:rPr>
        <w:t xml:space="preserve">                comment: "It's your birthday, we're gonna party!",</w:t>
      </w:r>
    </w:p>
    <w:p w14:paraId="5C2C576E" w14:textId="77777777" w:rsidR="00D946B1" w:rsidRPr="00D946B1" w:rsidRDefault="00D946B1" w:rsidP="00D946B1">
      <w:pPr>
        <w:rPr>
          <w:lang w:val="en-CA"/>
        </w:rPr>
      </w:pPr>
      <w:r w:rsidRPr="00D946B1">
        <w:rPr>
          <w:lang w:val="en-CA"/>
        </w:rPr>
        <w:t xml:space="preserve">                author: "25 Cent",</w:t>
      </w:r>
    </w:p>
    <w:p w14:paraId="2C22EE8E" w14:textId="77777777" w:rsidR="00D946B1" w:rsidRPr="00D946B1" w:rsidRDefault="00D946B1" w:rsidP="00D946B1">
      <w:pPr>
        <w:rPr>
          <w:lang w:val="en-CA"/>
        </w:rPr>
      </w:pPr>
      <w:r w:rsidRPr="00D946B1">
        <w:rPr>
          <w:lang w:val="en-CA"/>
        </w:rPr>
        <w:t xml:space="preserve">                date: "2011-12-02T17:57:28.556094Z"</w:t>
      </w:r>
    </w:p>
    <w:p w14:paraId="53267E06" w14:textId="77777777" w:rsidR="00D946B1" w:rsidRPr="00D946B1" w:rsidRDefault="00D946B1" w:rsidP="00D946B1">
      <w:pPr>
        <w:rPr>
          <w:lang w:val="en-CA"/>
        </w:rPr>
      </w:pPr>
      <w:r w:rsidRPr="00D946B1">
        <w:rPr>
          <w:lang w:val="en-CA"/>
        </w:rPr>
        <w:t xml:space="preserve">            }</w:t>
      </w:r>
    </w:p>
    <w:p w14:paraId="06BD8E1D" w14:textId="77777777" w:rsidR="00D946B1" w:rsidRPr="00D946B1" w:rsidRDefault="00D946B1" w:rsidP="00D946B1">
      <w:pPr>
        <w:rPr>
          <w:lang w:val="en-CA"/>
        </w:rPr>
      </w:pPr>
      <w:r w:rsidRPr="00D946B1">
        <w:rPr>
          <w:lang w:val="en-CA"/>
        </w:rPr>
        <w:t xml:space="preserve">        ]</w:t>
      </w:r>
    </w:p>
    <w:p w14:paraId="3101B186" w14:textId="77777777" w:rsidR="00D946B1" w:rsidRPr="00D946B1" w:rsidRDefault="00D946B1" w:rsidP="00D946B1">
      <w:pPr>
        <w:rPr>
          <w:lang w:val="en-CA"/>
        </w:rPr>
      </w:pPr>
      <w:r w:rsidRPr="00D946B1">
        <w:rPr>
          <w:lang w:val="en-CA"/>
        </w:rPr>
        <w:t xml:space="preserve">    },</w:t>
      </w:r>
    </w:p>
    <w:p w14:paraId="290423FE" w14:textId="77777777" w:rsidR="00D946B1" w:rsidRPr="00D946B1" w:rsidRDefault="00D946B1" w:rsidP="00D946B1">
      <w:pPr>
        <w:rPr>
          <w:lang w:val="en-CA"/>
        </w:rPr>
      </w:pPr>
      <w:r w:rsidRPr="00D946B1">
        <w:rPr>
          <w:lang w:val="en-CA"/>
        </w:rPr>
        <w:t xml:space="preserve">    {</w:t>
      </w:r>
    </w:p>
    <w:p w14:paraId="1EE59799" w14:textId="77777777" w:rsidR="00D946B1" w:rsidRPr="00D946B1" w:rsidRDefault="00D946B1" w:rsidP="00D946B1">
      <w:pPr>
        <w:rPr>
          <w:lang w:val="en-CA"/>
        </w:rPr>
      </w:pPr>
      <w:r w:rsidRPr="00D946B1">
        <w:rPr>
          <w:lang w:val="en-CA"/>
        </w:rPr>
        <w:t xml:space="preserve">        name: 'Zucchipakoda',</w:t>
      </w:r>
    </w:p>
    <w:p w14:paraId="68F597A1" w14:textId="77777777" w:rsidR="00D946B1" w:rsidRPr="00D946B1" w:rsidRDefault="00D946B1" w:rsidP="00D946B1">
      <w:pPr>
        <w:rPr>
          <w:lang w:val="en-CA"/>
        </w:rPr>
      </w:pPr>
      <w:r w:rsidRPr="00D946B1">
        <w:rPr>
          <w:lang w:val="en-CA"/>
        </w:rPr>
        <w:t xml:space="preserve">        image: '/assets/images/zucchipakoda.png',</w:t>
      </w:r>
    </w:p>
    <w:p w14:paraId="30C6ED88" w14:textId="77777777" w:rsidR="00D946B1" w:rsidRPr="00D946B1" w:rsidRDefault="00D946B1" w:rsidP="00D946B1">
      <w:pPr>
        <w:rPr>
          <w:lang w:val="en-CA"/>
        </w:rPr>
      </w:pPr>
      <w:r w:rsidRPr="00D946B1">
        <w:rPr>
          <w:lang w:val="en-CA"/>
        </w:rPr>
        <w:t xml:space="preserve">        category: 'appetizer',</w:t>
      </w:r>
    </w:p>
    <w:p w14:paraId="5A933F6A" w14:textId="77777777" w:rsidR="00D946B1" w:rsidRPr="00D946B1" w:rsidRDefault="00D946B1" w:rsidP="00D946B1">
      <w:pPr>
        <w:rPr>
          <w:lang w:val="en-CA"/>
        </w:rPr>
      </w:pPr>
      <w:r w:rsidRPr="00D946B1">
        <w:rPr>
          <w:lang w:val="en-CA"/>
        </w:rPr>
        <w:t xml:space="preserve">        label: '',</w:t>
      </w:r>
    </w:p>
    <w:p w14:paraId="5DF4AA82" w14:textId="77777777" w:rsidR="00D946B1" w:rsidRPr="00D946B1" w:rsidRDefault="00D946B1" w:rsidP="00D946B1">
      <w:pPr>
        <w:rPr>
          <w:lang w:val="en-CA"/>
        </w:rPr>
      </w:pPr>
      <w:r w:rsidRPr="00D946B1">
        <w:rPr>
          <w:lang w:val="en-CA"/>
        </w:rPr>
        <w:t xml:space="preserve">        price: '1.99',</w:t>
      </w:r>
    </w:p>
    <w:p w14:paraId="0E3E37BD" w14:textId="77777777" w:rsidR="00D946B1" w:rsidRPr="00D946B1" w:rsidRDefault="00D946B1" w:rsidP="00D946B1">
      <w:pPr>
        <w:rPr>
          <w:lang w:val="en-CA"/>
        </w:rPr>
      </w:pPr>
      <w:r w:rsidRPr="00D946B1">
        <w:rPr>
          <w:lang w:val="en-CA"/>
        </w:rPr>
        <w:t xml:space="preserve">        description: 'Deep fried Zucchini coated with mildly spiced Chickpea flour batter accompanied with a sweet-tangy tamarind sauce',</w:t>
      </w:r>
    </w:p>
    <w:p w14:paraId="03ED0077" w14:textId="77777777" w:rsidR="00D946B1" w:rsidRPr="00D946B1" w:rsidRDefault="00D946B1" w:rsidP="00D946B1">
      <w:pPr>
        <w:rPr>
          <w:lang w:val="en-CA"/>
        </w:rPr>
      </w:pPr>
      <w:r w:rsidRPr="00D946B1">
        <w:rPr>
          <w:lang w:val="en-CA"/>
        </w:rPr>
        <w:lastRenderedPageBreak/>
        <w:t xml:space="preserve">        comments: [</w:t>
      </w:r>
    </w:p>
    <w:p w14:paraId="36378E8D" w14:textId="77777777" w:rsidR="00D946B1" w:rsidRPr="00D946B1" w:rsidRDefault="00D946B1" w:rsidP="00D946B1">
      <w:pPr>
        <w:rPr>
          <w:lang w:val="en-CA"/>
        </w:rPr>
      </w:pPr>
      <w:r w:rsidRPr="00D946B1">
        <w:rPr>
          <w:lang w:val="en-CA"/>
        </w:rPr>
        <w:t xml:space="preserve">            {</w:t>
      </w:r>
    </w:p>
    <w:p w14:paraId="0C648F58" w14:textId="77777777" w:rsidR="00D946B1" w:rsidRPr="00D946B1" w:rsidRDefault="00D946B1" w:rsidP="00D946B1">
      <w:pPr>
        <w:rPr>
          <w:lang w:val="en-CA"/>
        </w:rPr>
      </w:pPr>
      <w:r w:rsidRPr="00D946B1">
        <w:rPr>
          <w:lang w:val="en-CA"/>
        </w:rPr>
        <w:t xml:space="preserve">                rating: 5,</w:t>
      </w:r>
    </w:p>
    <w:p w14:paraId="08DBC776" w14:textId="77777777" w:rsidR="00D946B1" w:rsidRPr="00D946B1" w:rsidRDefault="00D946B1" w:rsidP="00D946B1">
      <w:pPr>
        <w:rPr>
          <w:lang w:val="en-CA"/>
        </w:rPr>
      </w:pPr>
      <w:r w:rsidRPr="00D946B1">
        <w:rPr>
          <w:lang w:val="en-CA"/>
        </w:rPr>
        <w:t xml:space="preserve">                comment: "Imagine all the eatables, living in conFusion!",</w:t>
      </w:r>
    </w:p>
    <w:p w14:paraId="727FBEF3" w14:textId="77777777" w:rsidR="00D946B1" w:rsidRPr="00D946B1" w:rsidRDefault="00D946B1" w:rsidP="00D946B1">
      <w:pPr>
        <w:rPr>
          <w:lang w:val="en-CA"/>
        </w:rPr>
      </w:pPr>
      <w:r w:rsidRPr="00D946B1">
        <w:rPr>
          <w:lang w:val="en-CA"/>
        </w:rPr>
        <w:t xml:space="preserve">                author: "John Lemon",</w:t>
      </w:r>
    </w:p>
    <w:p w14:paraId="29CD5C40" w14:textId="77777777" w:rsidR="00D946B1" w:rsidRPr="00D946B1" w:rsidRDefault="00D946B1" w:rsidP="00D946B1">
      <w:pPr>
        <w:rPr>
          <w:lang w:val="en-CA"/>
        </w:rPr>
      </w:pPr>
      <w:r w:rsidRPr="00D946B1">
        <w:rPr>
          <w:lang w:val="en-CA"/>
        </w:rPr>
        <w:t xml:space="preserve">                date: "2012-10-16T17:57:28.556094Z"</w:t>
      </w:r>
    </w:p>
    <w:p w14:paraId="4658D359" w14:textId="77777777" w:rsidR="00D946B1" w:rsidRPr="00D946B1" w:rsidRDefault="00D946B1" w:rsidP="00D946B1">
      <w:pPr>
        <w:rPr>
          <w:lang w:val="en-CA"/>
        </w:rPr>
      </w:pPr>
      <w:r w:rsidRPr="00D946B1">
        <w:rPr>
          <w:lang w:val="en-CA"/>
        </w:rPr>
        <w:t xml:space="preserve">            },</w:t>
      </w:r>
    </w:p>
    <w:p w14:paraId="58B0DDD7" w14:textId="77777777" w:rsidR="00D946B1" w:rsidRPr="00D946B1" w:rsidRDefault="00D946B1" w:rsidP="00D946B1">
      <w:pPr>
        <w:rPr>
          <w:lang w:val="en-CA"/>
        </w:rPr>
      </w:pPr>
      <w:r w:rsidRPr="00D946B1">
        <w:rPr>
          <w:lang w:val="en-CA"/>
        </w:rPr>
        <w:t xml:space="preserve">            {</w:t>
      </w:r>
    </w:p>
    <w:p w14:paraId="143B5926" w14:textId="77777777" w:rsidR="00D946B1" w:rsidRPr="00D946B1" w:rsidRDefault="00D946B1" w:rsidP="00D946B1">
      <w:pPr>
        <w:rPr>
          <w:lang w:val="en-CA"/>
        </w:rPr>
      </w:pPr>
      <w:r w:rsidRPr="00D946B1">
        <w:rPr>
          <w:lang w:val="en-CA"/>
        </w:rPr>
        <w:t xml:space="preserve">                rating: 4,</w:t>
      </w:r>
    </w:p>
    <w:p w14:paraId="43D7CAB1" w14:textId="77777777" w:rsidR="00D946B1" w:rsidRPr="00D946B1" w:rsidRDefault="00D946B1" w:rsidP="00D946B1">
      <w:pPr>
        <w:rPr>
          <w:lang w:val="en-CA"/>
        </w:rPr>
      </w:pPr>
      <w:r w:rsidRPr="00D946B1">
        <w:rPr>
          <w:lang w:val="en-CA"/>
        </w:rPr>
        <w:t xml:space="preserve">                comment: "Sends anyone to heaven, I wish I could get my mother-in-law to eat it!",</w:t>
      </w:r>
    </w:p>
    <w:p w14:paraId="4887B181" w14:textId="77777777" w:rsidR="00D946B1" w:rsidRPr="00D946B1" w:rsidRDefault="00D946B1" w:rsidP="00D946B1">
      <w:pPr>
        <w:rPr>
          <w:lang w:val="en-CA"/>
        </w:rPr>
      </w:pPr>
      <w:r w:rsidRPr="00D946B1">
        <w:rPr>
          <w:lang w:val="en-CA"/>
        </w:rPr>
        <w:t xml:space="preserve">                author: "Paul McVites",</w:t>
      </w:r>
    </w:p>
    <w:p w14:paraId="18B18D77" w14:textId="77777777" w:rsidR="00D946B1" w:rsidRPr="00D946B1" w:rsidRDefault="00D946B1" w:rsidP="00D946B1">
      <w:pPr>
        <w:rPr>
          <w:lang w:val="en-CA"/>
        </w:rPr>
      </w:pPr>
      <w:r w:rsidRPr="00D946B1">
        <w:rPr>
          <w:lang w:val="en-CA"/>
        </w:rPr>
        <w:t xml:space="preserve">                date: "2014-09-05T17:57:28.556094Z"</w:t>
      </w:r>
    </w:p>
    <w:p w14:paraId="6E8CBB69" w14:textId="77777777" w:rsidR="00D946B1" w:rsidRPr="00D946B1" w:rsidRDefault="00D946B1" w:rsidP="00D946B1">
      <w:pPr>
        <w:rPr>
          <w:lang w:val="en-CA"/>
        </w:rPr>
      </w:pPr>
      <w:r w:rsidRPr="00D946B1">
        <w:rPr>
          <w:lang w:val="en-CA"/>
        </w:rPr>
        <w:t xml:space="preserve">            },</w:t>
      </w:r>
    </w:p>
    <w:p w14:paraId="27FE994A" w14:textId="77777777" w:rsidR="00D946B1" w:rsidRPr="00D946B1" w:rsidRDefault="00D946B1" w:rsidP="00D946B1">
      <w:pPr>
        <w:rPr>
          <w:lang w:val="en-CA"/>
        </w:rPr>
      </w:pPr>
      <w:r w:rsidRPr="00D946B1">
        <w:rPr>
          <w:lang w:val="en-CA"/>
        </w:rPr>
        <w:t xml:space="preserve">            {</w:t>
      </w:r>
    </w:p>
    <w:p w14:paraId="6D4B8652" w14:textId="77777777" w:rsidR="00D946B1" w:rsidRPr="00D946B1" w:rsidRDefault="00D946B1" w:rsidP="00D946B1">
      <w:pPr>
        <w:rPr>
          <w:lang w:val="en-CA"/>
        </w:rPr>
      </w:pPr>
      <w:r w:rsidRPr="00D946B1">
        <w:rPr>
          <w:lang w:val="en-CA"/>
        </w:rPr>
        <w:t xml:space="preserve">                rating: 3,</w:t>
      </w:r>
    </w:p>
    <w:p w14:paraId="056CDAD9" w14:textId="77777777" w:rsidR="00D946B1" w:rsidRPr="00D946B1" w:rsidRDefault="00D946B1" w:rsidP="00D946B1">
      <w:pPr>
        <w:rPr>
          <w:lang w:val="en-CA"/>
        </w:rPr>
      </w:pPr>
      <w:r w:rsidRPr="00D946B1">
        <w:rPr>
          <w:lang w:val="en-CA"/>
        </w:rPr>
        <w:t xml:space="preserve">                comment: "Eat it, just eat it!",</w:t>
      </w:r>
    </w:p>
    <w:p w14:paraId="3C146F67" w14:textId="77777777" w:rsidR="00D946B1" w:rsidRPr="00D946B1" w:rsidRDefault="00D946B1" w:rsidP="00D946B1">
      <w:pPr>
        <w:rPr>
          <w:lang w:val="en-CA"/>
        </w:rPr>
      </w:pPr>
      <w:r w:rsidRPr="00D946B1">
        <w:rPr>
          <w:lang w:val="en-CA"/>
        </w:rPr>
        <w:t xml:space="preserve">                author: "Michael Jaikishan",</w:t>
      </w:r>
    </w:p>
    <w:p w14:paraId="7702A193" w14:textId="77777777" w:rsidR="00D946B1" w:rsidRPr="00D946B1" w:rsidRDefault="00D946B1" w:rsidP="00D946B1">
      <w:pPr>
        <w:rPr>
          <w:lang w:val="en-CA"/>
        </w:rPr>
      </w:pPr>
      <w:r w:rsidRPr="00D946B1">
        <w:rPr>
          <w:lang w:val="en-CA"/>
        </w:rPr>
        <w:t xml:space="preserve">                date: "2015-02-13T17:57:28.556094Z"</w:t>
      </w:r>
    </w:p>
    <w:p w14:paraId="3AFD7878" w14:textId="77777777" w:rsidR="00D946B1" w:rsidRPr="00D946B1" w:rsidRDefault="00D946B1" w:rsidP="00D946B1">
      <w:pPr>
        <w:rPr>
          <w:lang w:val="en-CA"/>
        </w:rPr>
      </w:pPr>
      <w:r w:rsidRPr="00D946B1">
        <w:rPr>
          <w:lang w:val="en-CA"/>
        </w:rPr>
        <w:t xml:space="preserve">            },</w:t>
      </w:r>
    </w:p>
    <w:p w14:paraId="29035502" w14:textId="77777777" w:rsidR="00D946B1" w:rsidRPr="00D946B1" w:rsidRDefault="00D946B1" w:rsidP="00D946B1">
      <w:pPr>
        <w:rPr>
          <w:lang w:val="en-CA"/>
        </w:rPr>
      </w:pPr>
      <w:r w:rsidRPr="00D946B1">
        <w:rPr>
          <w:lang w:val="en-CA"/>
        </w:rPr>
        <w:t xml:space="preserve">            {</w:t>
      </w:r>
    </w:p>
    <w:p w14:paraId="7FE0F727" w14:textId="77777777" w:rsidR="00D946B1" w:rsidRPr="00D946B1" w:rsidRDefault="00D946B1" w:rsidP="00D946B1">
      <w:pPr>
        <w:rPr>
          <w:lang w:val="en-CA"/>
        </w:rPr>
      </w:pPr>
      <w:r w:rsidRPr="00D946B1">
        <w:rPr>
          <w:lang w:val="en-CA"/>
        </w:rPr>
        <w:t xml:space="preserve">                rating: 4,</w:t>
      </w:r>
    </w:p>
    <w:p w14:paraId="747693AB" w14:textId="77777777" w:rsidR="00D946B1" w:rsidRPr="00D946B1" w:rsidRDefault="00D946B1" w:rsidP="00D946B1">
      <w:pPr>
        <w:rPr>
          <w:lang w:val="en-CA"/>
        </w:rPr>
      </w:pPr>
      <w:r w:rsidRPr="00D946B1">
        <w:rPr>
          <w:lang w:val="en-CA"/>
        </w:rPr>
        <w:t xml:space="preserve">                comment: "Ultimate, Reaching for the stars!",</w:t>
      </w:r>
    </w:p>
    <w:p w14:paraId="040BF4BF" w14:textId="77777777" w:rsidR="00D946B1" w:rsidRPr="00D946B1" w:rsidRDefault="00D946B1" w:rsidP="00D946B1">
      <w:pPr>
        <w:rPr>
          <w:lang w:val="en-CA"/>
        </w:rPr>
      </w:pPr>
      <w:r w:rsidRPr="00D946B1">
        <w:rPr>
          <w:lang w:val="en-CA"/>
        </w:rPr>
        <w:t xml:space="preserve">                author: "Ringo Starry",</w:t>
      </w:r>
    </w:p>
    <w:p w14:paraId="59B8ECF8" w14:textId="77777777" w:rsidR="00D946B1" w:rsidRPr="00D946B1" w:rsidRDefault="00D946B1" w:rsidP="00D946B1">
      <w:pPr>
        <w:rPr>
          <w:lang w:val="en-CA"/>
        </w:rPr>
      </w:pPr>
      <w:r w:rsidRPr="00D946B1">
        <w:rPr>
          <w:lang w:val="en-CA"/>
        </w:rPr>
        <w:t xml:space="preserve">                date: "2013-12-02T17:57:28.556094Z"</w:t>
      </w:r>
    </w:p>
    <w:p w14:paraId="2667DF08" w14:textId="77777777" w:rsidR="00D946B1" w:rsidRPr="00D946B1" w:rsidRDefault="00D946B1" w:rsidP="00D946B1">
      <w:pPr>
        <w:rPr>
          <w:lang w:val="en-CA"/>
        </w:rPr>
      </w:pPr>
      <w:r w:rsidRPr="00D946B1">
        <w:rPr>
          <w:lang w:val="en-CA"/>
        </w:rPr>
        <w:t xml:space="preserve">            },</w:t>
      </w:r>
    </w:p>
    <w:p w14:paraId="79E3EFD3" w14:textId="77777777" w:rsidR="00D946B1" w:rsidRPr="00D946B1" w:rsidRDefault="00D946B1" w:rsidP="00D946B1">
      <w:pPr>
        <w:rPr>
          <w:lang w:val="en-CA"/>
        </w:rPr>
      </w:pPr>
      <w:r w:rsidRPr="00D946B1">
        <w:rPr>
          <w:lang w:val="en-CA"/>
        </w:rPr>
        <w:t xml:space="preserve">            {</w:t>
      </w:r>
    </w:p>
    <w:p w14:paraId="38745B27" w14:textId="77777777" w:rsidR="00D946B1" w:rsidRPr="00D946B1" w:rsidRDefault="00D946B1" w:rsidP="00D946B1">
      <w:pPr>
        <w:rPr>
          <w:lang w:val="en-CA"/>
        </w:rPr>
      </w:pPr>
      <w:r w:rsidRPr="00D946B1">
        <w:rPr>
          <w:lang w:val="en-CA"/>
        </w:rPr>
        <w:t xml:space="preserve">                rating: 2,</w:t>
      </w:r>
    </w:p>
    <w:p w14:paraId="62D9B76A" w14:textId="77777777" w:rsidR="00D946B1" w:rsidRPr="00D946B1" w:rsidRDefault="00D946B1" w:rsidP="00D946B1">
      <w:pPr>
        <w:rPr>
          <w:lang w:val="en-CA"/>
        </w:rPr>
      </w:pPr>
      <w:r w:rsidRPr="00D946B1">
        <w:rPr>
          <w:lang w:val="en-CA"/>
        </w:rPr>
        <w:t xml:space="preserve">                comment: "It's your birthday, we're gonna party!",</w:t>
      </w:r>
    </w:p>
    <w:p w14:paraId="555E4BF3" w14:textId="77777777" w:rsidR="00D946B1" w:rsidRPr="00D946B1" w:rsidRDefault="00D946B1" w:rsidP="00D946B1">
      <w:pPr>
        <w:rPr>
          <w:lang w:val="en-CA"/>
        </w:rPr>
      </w:pPr>
      <w:r w:rsidRPr="00D946B1">
        <w:rPr>
          <w:lang w:val="en-CA"/>
        </w:rPr>
        <w:t xml:space="preserve">                author: "25 Cent",</w:t>
      </w:r>
    </w:p>
    <w:p w14:paraId="1D949F71" w14:textId="77777777" w:rsidR="00D946B1" w:rsidRPr="00D946B1" w:rsidRDefault="00D946B1" w:rsidP="00D946B1">
      <w:pPr>
        <w:rPr>
          <w:lang w:val="en-CA"/>
        </w:rPr>
      </w:pPr>
      <w:r w:rsidRPr="00D946B1">
        <w:rPr>
          <w:lang w:val="en-CA"/>
        </w:rPr>
        <w:t xml:space="preserve">                date: "2011-12-02T17:57:28.556094Z"</w:t>
      </w:r>
    </w:p>
    <w:p w14:paraId="69B576AF" w14:textId="77777777" w:rsidR="00D946B1" w:rsidRPr="00D946B1" w:rsidRDefault="00D946B1" w:rsidP="00D946B1">
      <w:pPr>
        <w:rPr>
          <w:lang w:val="en-CA"/>
        </w:rPr>
      </w:pPr>
      <w:r w:rsidRPr="00D946B1">
        <w:rPr>
          <w:lang w:val="en-CA"/>
        </w:rPr>
        <w:t xml:space="preserve">            }</w:t>
      </w:r>
    </w:p>
    <w:p w14:paraId="71970019" w14:textId="77777777" w:rsidR="00D946B1" w:rsidRPr="00D946B1" w:rsidRDefault="00D946B1" w:rsidP="00D946B1">
      <w:pPr>
        <w:rPr>
          <w:lang w:val="en-CA"/>
        </w:rPr>
      </w:pPr>
      <w:r w:rsidRPr="00D946B1">
        <w:rPr>
          <w:lang w:val="en-CA"/>
        </w:rPr>
        <w:t xml:space="preserve">        ]</w:t>
      </w:r>
    </w:p>
    <w:p w14:paraId="48EBA7D5" w14:textId="77777777" w:rsidR="00D946B1" w:rsidRPr="00D946B1" w:rsidRDefault="00D946B1" w:rsidP="00D946B1">
      <w:pPr>
        <w:rPr>
          <w:lang w:val="en-CA"/>
        </w:rPr>
      </w:pPr>
      <w:r w:rsidRPr="00D946B1">
        <w:rPr>
          <w:lang w:val="en-CA"/>
        </w:rPr>
        <w:t xml:space="preserve">    },</w:t>
      </w:r>
    </w:p>
    <w:p w14:paraId="13926DD3" w14:textId="77777777" w:rsidR="00D946B1" w:rsidRPr="00D946B1" w:rsidRDefault="00D946B1" w:rsidP="00D946B1">
      <w:pPr>
        <w:rPr>
          <w:lang w:val="en-CA"/>
        </w:rPr>
      </w:pPr>
      <w:r w:rsidRPr="00D946B1">
        <w:rPr>
          <w:lang w:val="en-CA"/>
        </w:rPr>
        <w:t xml:space="preserve">    {</w:t>
      </w:r>
    </w:p>
    <w:p w14:paraId="738BEA27" w14:textId="77777777" w:rsidR="00D946B1" w:rsidRPr="00D946B1" w:rsidRDefault="00D946B1" w:rsidP="00D946B1">
      <w:pPr>
        <w:rPr>
          <w:lang w:val="en-CA"/>
        </w:rPr>
      </w:pPr>
      <w:r w:rsidRPr="00D946B1">
        <w:rPr>
          <w:lang w:val="en-CA"/>
        </w:rPr>
        <w:t xml:space="preserve">        name: 'Vadonut',</w:t>
      </w:r>
    </w:p>
    <w:p w14:paraId="59A2C457" w14:textId="77777777" w:rsidR="00D946B1" w:rsidRPr="00D946B1" w:rsidRDefault="00D946B1" w:rsidP="00D946B1">
      <w:pPr>
        <w:rPr>
          <w:lang w:val="en-CA"/>
        </w:rPr>
      </w:pPr>
      <w:r w:rsidRPr="00D946B1">
        <w:rPr>
          <w:lang w:val="en-CA"/>
        </w:rPr>
        <w:t xml:space="preserve">        image: '/assets/images/vadonut.png',</w:t>
      </w:r>
    </w:p>
    <w:p w14:paraId="54532648" w14:textId="77777777" w:rsidR="00D946B1" w:rsidRPr="00D946B1" w:rsidRDefault="00D946B1" w:rsidP="00D946B1">
      <w:pPr>
        <w:rPr>
          <w:lang w:val="en-CA"/>
        </w:rPr>
      </w:pPr>
      <w:r w:rsidRPr="00D946B1">
        <w:rPr>
          <w:lang w:val="en-CA"/>
        </w:rPr>
        <w:t xml:space="preserve">        category: 'appetizer',</w:t>
      </w:r>
    </w:p>
    <w:p w14:paraId="14F0687B" w14:textId="77777777" w:rsidR="00D946B1" w:rsidRPr="00D946B1" w:rsidRDefault="00D946B1" w:rsidP="00D946B1">
      <w:pPr>
        <w:rPr>
          <w:lang w:val="en-CA"/>
        </w:rPr>
      </w:pPr>
      <w:r w:rsidRPr="00D946B1">
        <w:rPr>
          <w:lang w:val="en-CA"/>
        </w:rPr>
        <w:t xml:space="preserve">        label: 'New',</w:t>
      </w:r>
    </w:p>
    <w:p w14:paraId="65E505BB" w14:textId="77777777" w:rsidR="00D946B1" w:rsidRPr="00D946B1" w:rsidRDefault="00D946B1" w:rsidP="00D946B1">
      <w:pPr>
        <w:rPr>
          <w:lang w:val="en-CA"/>
        </w:rPr>
      </w:pPr>
      <w:r w:rsidRPr="00D946B1">
        <w:rPr>
          <w:lang w:val="en-CA"/>
        </w:rPr>
        <w:t xml:space="preserve">        price: '1.99',</w:t>
      </w:r>
    </w:p>
    <w:p w14:paraId="1E19C8FA" w14:textId="77777777" w:rsidR="00D946B1" w:rsidRPr="00D946B1" w:rsidRDefault="00D946B1" w:rsidP="00D946B1">
      <w:pPr>
        <w:rPr>
          <w:lang w:val="en-CA"/>
        </w:rPr>
      </w:pPr>
      <w:r w:rsidRPr="00D946B1">
        <w:rPr>
          <w:lang w:val="en-CA"/>
        </w:rPr>
        <w:t xml:space="preserve">        description: 'A quintessential ConFusion experience, is it a vada or is it a donut?',</w:t>
      </w:r>
    </w:p>
    <w:p w14:paraId="5E3FE3D4" w14:textId="77777777" w:rsidR="00D946B1" w:rsidRPr="00D946B1" w:rsidRDefault="00D946B1" w:rsidP="00D946B1">
      <w:pPr>
        <w:rPr>
          <w:lang w:val="en-CA"/>
        </w:rPr>
      </w:pPr>
      <w:r w:rsidRPr="00D946B1">
        <w:rPr>
          <w:lang w:val="en-CA"/>
        </w:rPr>
        <w:t xml:space="preserve">        comments: [</w:t>
      </w:r>
    </w:p>
    <w:p w14:paraId="54142105" w14:textId="77777777" w:rsidR="00D946B1" w:rsidRPr="00D946B1" w:rsidRDefault="00D946B1" w:rsidP="00D946B1">
      <w:pPr>
        <w:rPr>
          <w:lang w:val="en-CA"/>
        </w:rPr>
      </w:pPr>
      <w:r w:rsidRPr="00D946B1">
        <w:rPr>
          <w:lang w:val="en-CA"/>
        </w:rPr>
        <w:t xml:space="preserve">            {</w:t>
      </w:r>
    </w:p>
    <w:p w14:paraId="234390F7" w14:textId="77777777" w:rsidR="00D946B1" w:rsidRPr="00D946B1" w:rsidRDefault="00D946B1" w:rsidP="00D946B1">
      <w:pPr>
        <w:rPr>
          <w:lang w:val="en-CA"/>
        </w:rPr>
      </w:pPr>
      <w:r w:rsidRPr="00D946B1">
        <w:rPr>
          <w:lang w:val="en-CA"/>
        </w:rPr>
        <w:t xml:space="preserve">                rating: 5,</w:t>
      </w:r>
    </w:p>
    <w:p w14:paraId="721D0687" w14:textId="77777777" w:rsidR="00D946B1" w:rsidRPr="00D946B1" w:rsidRDefault="00D946B1" w:rsidP="00D946B1">
      <w:pPr>
        <w:rPr>
          <w:lang w:val="en-CA"/>
        </w:rPr>
      </w:pPr>
      <w:r w:rsidRPr="00D946B1">
        <w:rPr>
          <w:lang w:val="en-CA"/>
        </w:rPr>
        <w:t xml:space="preserve">                comment: "Imagine all the eatables, living in conFusion!",</w:t>
      </w:r>
    </w:p>
    <w:p w14:paraId="5E906F17" w14:textId="77777777" w:rsidR="00D946B1" w:rsidRPr="00D946B1" w:rsidRDefault="00D946B1" w:rsidP="00D946B1">
      <w:pPr>
        <w:rPr>
          <w:lang w:val="en-CA"/>
        </w:rPr>
      </w:pPr>
      <w:r w:rsidRPr="00D946B1">
        <w:rPr>
          <w:lang w:val="en-CA"/>
        </w:rPr>
        <w:lastRenderedPageBreak/>
        <w:t xml:space="preserve">                author: "John Lemon",</w:t>
      </w:r>
    </w:p>
    <w:p w14:paraId="66029D8B" w14:textId="77777777" w:rsidR="00D946B1" w:rsidRPr="00D946B1" w:rsidRDefault="00D946B1" w:rsidP="00D946B1">
      <w:pPr>
        <w:rPr>
          <w:lang w:val="en-CA"/>
        </w:rPr>
      </w:pPr>
      <w:r w:rsidRPr="00D946B1">
        <w:rPr>
          <w:lang w:val="en-CA"/>
        </w:rPr>
        <w:t xml:space="preserve">                date: "2012-10-16T17:57:28.556094Z"</w:t>
      </w:r>
    </w:p>
    <w:p w14:paraId="0D62D5AF" w14:textId="77777777" w:rsidR="00D946B1" w:rsidRPr="00D946B1" w:rsidRDefault="00D946B1" w:rsidP="00D946B1">
      <w:pPr>
        <w:rPr>
          <w:lang w:val="en-CA"/>
        </w:rPr>
      </w:pPr>
      <w:r w:rsidRPr="00D946B1">
        <w:rPr>
          <w:lang w:val="en-CA"/>
        </w:rPr>
        <w:t xml:space="preserve">            },</w:t>
      </w:r>
    </w:p>
    <w:p w14:paraId="23AC5B8A" w14:textId="77777777" w:rsidR="00D946B1" w:rsidRPr="00D946B1" w:rsidRDefault="00D946B1" w:rsidP="00D946B1">
      <w:pPr>
        <w:rPr>
          <w:lang w:val="en-CA"/>
        </w:rPr>
      </w:pPr>
      <w:r w:rsidRPr="00D946B1">
        <w:rPr>
          <w:lang w:val="en-CA"/>
        </w:rPr>
        <w:t xml:space="preserve">            {</w:t>
      </w:r>
    </w:p>
    <w:p w14:paraId="2640831E" w14:textId="77777777" w:rsidR="00D946B1" w:rsidRPr="00D946B1" w:rsidRDefault="00D946B1" w:rsidP="00D946B1">
      <w:pPr>
        <w:rPr>
          <w:lang w:val="en-CA"/>
        </w:rPr>
      </w:pPr>
      <w:r w:rsidRPr="00D946B1">
        <w:rPr>
          <w:lang w:val="en-CA"/>
        </w:rPr>
        <w:t xml:space="preserve">                rating: 4,</w:t>
      </w:r>
    </w:p>
    <w:p w14:paraId="13F2E267" w14:textId="77777777" w:rsidR="00D946B1" w:rsidRPr="00D946B1" w:rsidRDefault="00D946B1" w:rsidP="00D946B1">
      <w:pPr>
        <w:rPr>
          <w:lang w:val="en-CA"/>
        </w:rPr>
      </w:pPr>
      <w:r w:rsidRPr="00D946B1">
        <w:rPr>
          <w:lang w:val="en-CA"/>
        </w:rPr>
        <w:t xml:space="preserve">                comment: "Sends anyone to heaven, I wish I could get my mother-in-law to eat it!",</w:t>
      </w:r>
    </w:p>
    <w:p w14:paraId="67E44E5A" w14:textId="77777777" w:rsidR="00D946B1" w:rsidRPr="00D946B1" w:rsidRDefault="00D946B1" w:rsidP="00D946B1">
      <w:pPr>
        <w:rPr>
          <w:lang w:val="en-CA"/>
        </w:rPr>
      </w:pPr>
      <w:r w:rsidRPr="00D946B1">
        <w:rPr>
          <w:lang w:val="en-CA"/>
        </w:rPr>
        <w:t xml:space="preserve">                author: "Paul McVites",</w:t>
      </w:r>
    </w:p>
    <w:p w14:paraId="3C9EB0BB" w14:textId="77777777" w:rsidR="00D946B1" w:rsidRPr="00D946B1" w:rsidRDefault="00D946B1" w:rsidP="00D946B1">
      <w:pPr>
        <w:rPr>
          <w:lang w:val="en-CA"/>
        </w:rPr>
      </w:pPr>
      <w:r w:rsidRPr="00D946B1">
        <w:rPr>
          <w:lang w:val="en-CA"/>
        </w:rPr>
        <w:t xml:space="preserve">                date: "2014-09-05T17:57:28.556094Z"</w:t>
      </w:r>
    </w:p>
    <w:p w14:paraId="2EEECE33" w14:textId="77777777" w:rsidR="00D946B1" w:rsidRPr="00D946B1" w:rsidRDefault="00D946B1" w:rsidP="00D946B1">
      <w:pPr>
        <w:rPr>
          <w:lang w:val="en-CA"/>
        </w:rPr>
      </w:pPr>
      <w:r w:rsidRPr="00D946B1">
        <w:rPr>
          <w:lang w:val="en-CA"/>
        </w:rPr>
        <w:t xml:space="preserve">            },</w:t>
      </w:r>
    </w:p>
    <w:p w14:paraId="1A695352" w14:textId="77777777" w:rsidR="00D946B1" w:rsidRPr="00D946B1" w:rsidRDefault="00D946B1" w:rsidP="00D946B1">
      <w:pPr>
        <w:rPr>
          <w:lang w:val="en-CA"/>
        </w:rPr>
      </w:pPr>
      <w:r w:rsidRPr="00D946B1">
        <w:rPr>
          <w:lang w:val="en-CA"/>
        </w:rPr>
        <w:t xml:space="preserve">            {</w:t>
      </w:r>
    </w:p>
    <w:p w14:paraId="55AE2DA1" w14:textId="77777777" w:rsidR="00D946B1" w:rsidRPr="00D946B1" w:rsidRDefault="00D946B1" w:rsidP="00D946B1">
      <w:pPr>
        <w:rPr>
          <w:lang w:val="en-CA"/>
        </w:rPr>
      </w:pPr>
      <w:r w:rsidRPr="00D946B1">
        <w:rPr>
          <w:lang w:val="en-CA"/>
        </w:rPr>
        <w:t xml:space="preserve">                rating: 3,</w:t>
      </w:r>
    </w:p>
    <w:p w14:paraId="16196636" w14:textId="77777777" w:rsidR="00D946B1" w:rsidRPr="00D946B1" w:rsidRDefault="00D946B1" w:rsidP="00D946B1">
      <w:pPr>
        <w:rPr>
          <w:lang w:val="en-CA"/>
        </w:rPr>
      </w:pPr>
      <w:r w:rsidRPr="00D946B1">
        <w:rPr>
          <w:lang w:val="en-CA"/>
        </w:rPr>
        <w:t xml:space="preserve">                comment: "Eat it, just eat it!",</w:t>
      </w:r>
    </w:p>
    <w:p w14:paraId="6772EE98" w14:textId="77777777" w:rsidR="00D946B1" w:rsidRPr="00D946B1" w:rsidRDefault="00D946B1" w:rsidP="00D946B1">
      <w:pPr>
        <w:rPr>
          <w:lang w:val="en-CA"/>
        </w:rPr>
      </w:pPr>
      <w:r w:rsidRPr="00D946B1">
        <w:rPr>
          <w:lang w:val="en-CA"/>
        </w:rPr>
        <w:t xml:space="preserve">                author: "Michael Jaikishan",</w:t>
      </w:r>
    </w:p>
    <w:p w14:paraId="3F383A46" w14:textId="77777777" w:rsidR="00D946B1" w:rsidRPr="00D946B1" w:rsidRDefault="00D946B1" w:rsidP="00D946B1">
      <w:pPr>
        <w:rPr>
          <w:lang w:val="en-CA"/>
        </w:rPr>
      </w:pPr>
      <w:r w:rsidRPr="00D946B1">
        <w:rPr>
          <w:lang w:val="en-CA"/>
        </w:rPr>
        <w:t xml:space="preserve">                date: "2015-02-13T17:57:28.556094Z"</w:t>
      </w:r>
    </w:p>
    <w:p w14:paraId="6B206F56" w14:textId="77777777" w:rsidR="00D946B1" w:rsidRPr="00D946B1" w:rsidRDefault="00D946B1" w:rsidP="00D946B1">
      <w:pPr>
        <w:rPr>
          <w:lang w:val="en-CA"/>
        </w:rPr>
      </w:pPr>
      <w:r w:rsidRPr="00D946B1">
        <w:rPr>
          <w:lang w:val="en-CA"/>
        </w:rPr>
        <w:t xml:space="preserve">            },</w:t>
      </w:r>
    </w:p>
    <w:p w14:paraId="565C2343" w14:textId="77777777" w:rsidR="00D946B1" w:rsidRPr="00D946B1" w:rsidRDefault="00D946B1" w:rsidP="00D946B1">
      <w:pPr>
        <w:rPr>
          <w:lang w:val="en-CA"/>
        </w:rPr>
      </w:pPr>
      <w:r w:rsidRPr="00D946B1">
        <w:rPr>
          <w:lang w:val="en-CA"/>
        </w:rPr>
        <w:t xml:space="preserve">            {</w:t>
      </w:r>
    </w:p>
    <w:p w14:paraId="27C1A645" w14:textId="77777777" w:rsidR="00D946B1" w:rsidRPr="00D946B1" w:rsidRDefault="00D946B1" w:rsidP="00D946B1">
      <w:pPr>
        <w:rPr>
          <w:lang w:val="en-CA"/>
        </w:rPr>
      </w:pPr>
      <w:r w:rsidRPr="00D946B1">
        <w:rPr>
          <w:lang w:val="en-CA"/>
        </w:rPr>
        <w:t xml:space="preserve">                rating: 4,</w:t>
      </w:r>
    </w:p>
    <w:p w14:paraId="4B14723E" w14:textId="77777777" w:rsidR="00D946B1" w:rsidRPr="00D946B1" w:rsidRDefault="00D946B1" w:rsidP="00D946B1">
      <w:pPr>
        <w:rPr>
          <w:lang w:val="en-CA"/>
        </w:rPr>
      </w:pPr>
      <w:r w:rsidRPr="00D946B1">
        <w:rPr>
          <w:lang w:val="en-CA"/>
        </w:rPr>
        <w:t xml:space="preserve">                comment: "Ultimate, Reaching for the stars!",</w:t>
      </w:r>
    </w:p>
    <w:p w14:paraId="6A6F91CF" w14:textId="77777777" w:rsidR="00D946B1" w:rsidRPr="00D946B1" w:rsidRDefault="00D946B1" w:rsidP="00D946B1">
      <w:pPr>
        <w:rPr>
          <w:lang w:val="en-CA"/>
        </w:rPr>
      </w:pPr>
      <w:r w:rsidRPr="00D946B1">
        <w:rPr>
          <w:lang w:val="en-CA"/>
        </w:rPr>
        <w:t xml:space="preserve">                author: "Ringo Starry",</w:t>
      </w:r>
    </w:p>
    <w:p w14:paraId="55399182" w14:textId="77777777" w:rsidR="00D946B1" w:rsidRPr="00D946B1" w:rsidRDefault="00D946B1" w:rsidP="00D946B1">
      <w:pPr>
        <w:rPr>
          <w:lang w:val="en-CA"/>
        </w:rPr>
      </w:pPr>
      <w:r w:rsidRPr="00D946B1">
        <w:rPr>
          <w:lang w:val="en-CA"/>
        </w:rPr>
        <w:t xml:space="preserve">                date: "2013-12-02T17:57:28.556094Z"</w:t>
      </w:r>
    </w:p>
    <w:p w14:paraId="1C9003DE" w14:textId="77777777" w:rsidR="00D946B1" w:rsidRPr="00D946B1" w:rsidRDefault="00D946B1" w:rsidP="00D946B1">
      <w:pPr>
        <w:rPr>
          <w:lang w:val="en-CA"/>
        </w:rPr>
      </w:pPr>
      <w:r w:rsidRPr="00D946B1">
        <w:rPr>
          <w:lang w:val="en-CA"/>
        </w:rPr>
        <w:t xml:space="preserve">            },</w:t>
      </w:r>
    </w:p>
    <w:p w14:paraId="5BF114BE" w14:textId="77777777" w:rsidR="00D946B1" w:rsidRPr="00D946B1" w:rsidRDefault="00D946B1" w:rsidP="00D946B1">
      <w:pPr>
        <w:rPr>
          <w:lang w:val="en-CA"/>
        </w:rPr>
      </w:pPr>
      <w:r w:rsidRPr="00D946B1">
        <w:rPr>
          <w:lang w:val="en-CA"/>
        </w:rPr>
        <w:t xml:space="preserve">            {</w:t>
      </w:r>
    </w:p>
    <w:p w14:paraId="4AB5A699" w14:textId="77777777" w:rsidR="00D946B1" w:rsidRPr="00D946B1" w:rsidRDefault="00D946B1" w:rsidP="00D946B1">
      <w:pPr>
        <w:rPr>
          <w:lang w:val="en-CA"/>
        </w:rPr>
      </w:pPr>
      <w:r w:rsidRPr="00D946B1">
        <w:rPr>
          <w:lang w:val="en-CA"/>
        </w:rPr>
        <w:t xml:space="preserve">                rating: 2,</w:t>
      </w:r>
    </w:p>
    <w:p w14:paraId="35C512CD" w14:textId="77777777" w:rsidR="00D946B1" w:rsidRPr="00D946B1" w:rsidRDefault="00D946B1" w:rsidP="00D946B1">
      <w:pPr>
        <w:rPr>
          <w:lang w:val="en-CA"/>
        </w:rPr>
      </w:pPr>
      <w:r w:rsidRPr="00D946B1">
        <w:rPr>
          <w:lang w:val="en-CA"/>
        </w:rPr>
        <w:t xml:space="preserve">                comment: "It's your birthday, we're gonna party!",</w:t>
      </w:r>
    </w:p>
    <w:p w14:paraId="646F066E" w14:textId="77777777" w:rsidR="00D946B1" w:rsidRPr="00D946B1" w:rsidRDefault="00D946B1" w:rsidP="00D946B1">
      <w:pPr>
        <w:rPr>
          <w:lang w:val="en-CA"/>
        </w:rPr>
      </w:pPr>
      <w:r w:rsidRPr="00D946B1">
        <w:rPr>
          <w:lang w:val="en-CA"/>
        </w:rPr>
        <w:t xml:space="preserve">                author: "25 Cent",</w:t>
      </w:r>
    </w:p>
    <w:p w14:paraId="1256A080" w14:textId="77777777" w:rsidR="00D946B1" w:rsidRPr="00D946B1" w:rsidRDefault="00D946B1" w:rsidP="00D946B1">
      <w:pPr>
        <w:rPr>
          <w:lang w:val="en-CA"/>
        </w:rPr>
      </w:pPr>
      <w:r w:rsidRPr="00D946B1">
        <w:rPr>
          <w:lang w:val="en-CA"/>
        </w:rPr>
        <w:t xml:space="preserve">                date: "2011-12-02T17:57:28.556094Z"</w:t>
      </w:r>
    </w:p>
    <w:p w14:paraId="20580F9D" w14:textId="77777777" w:rsidR="00D946B1" w:rsidRPr="00D946B1" w:rsidRDefault="00D946B1" w:rsidP="00D946B1">
      <w:pPr>
        <w:rPr>
          <w:lang w:val="en-CA"/>
        </w:rPr>
      </w:pPr>
      <w:r w:rsidRPr="00D946B1">
        <w:rPr>
          <w:lang w:val="en-CA"/>
        </w:rPr>
        <w:t xml:space="preserve">            }</w:t>
      </w:r>
    </w:p>
    <w:p w14:paraId="6D5BCDF4" w14:textId="77777777" w:rsidR="00D946B1" w:rsidRPr="00D946B1" w:rsidRDefault="00D946B1" w:rsidP="00D946B1">
      <w:pPr>
        <w:rPr>
          <w:lang w:val="en-CA"/>
        </w:rPr>
      </w:pPr>
      <w:r w:rsidRPr="00D946B1">
        <w:rPr>
          <w:lang w:val="en-CA"/>
        </w:rPr>
        <w:t xml:space="preserve">        ]</w:t>
      </w:r>
    </w:p>
    <w:p w14:paraId="75F8F443" w14:textId="77777777" w:rsidR="00D946B1" w:rsidRPr="00D946B1" w:rsidRDefault="00D946B1" w:rsidP="00D946B1">
      <w:pPr>
        <w:rPr>
          <w:lang w:val="en-CA"/>
        </w:rPr>
      </w:pPr>
      <w:r w:rsidRPr="00D946B1">
        <w:rPr>
          <w:lang w:val="en-CA"/>
        </w:rPr>
        <w:t xml:space="preserve">    },</w:t>
      </w:r>
    </w:p>
    <w:p w14:paraId="6ABF9A76" w14:textId="77777777" w:rsidR="00D946B1" w:rsidRPr="00D946B1" w:rsidRDefault="00D946B1" w:rsidP="00D946B1">
      <w:pPr>
        <w:rPr>
          <w:lang w:val="en-CA"/>
        </w:rPr>
      </w:pPr>
      <w:r w:rsidRPr="00D946B1">
        <w:rPr>
          <w:lang w:val="en-CA"/>
        </w:rPr>
        <w:t xml:space="preserve">    {</w:t>
      </w:r>
    </w:p>
    <w:p w14:paraId="53957EE7" w14:textId="77777777" w:rsidR="00D946B1" w:rsidRPr="00D946B1" w:rsidRDefault="00D946B1" w:rsidP="00D946B1">
      <w:pPr>
        <w:rPr>
          <w:lang w:val="en-CA"/>
        </w:rPr>
      </w:pPr>
      <w:r w:rsidRPr="00D946B1">
        <w:rPr>
          <w:lang w:val="en-CA"/>
        </w:rPr>
        <w:t xml:space="preserve">        name: 'ElaiCheese Cake',</w:t>
      </w:r>
    </w:p>
    <w:p w14:paraId="29323C2F" w14:textId="77777777" w:rsidR="00D946B1" w:rsidRPr="00D946B1" w:rsidRDefault="00D946B1" w:rsidP="00D946B1">
      <w:pPr>
        <w:rPr>
          <w:lang w:val="en-CA"/>
        </w:rPr>
      </w:pPr>
      <w:r w:rsidRPr="00D946B1">
        <w:rPr>
          <w:lang w:val="en-CA"/>
        </w:rPr>
        <w:t xml:space="preserve">        image: '/assets/images/elaicheesecake.png',</w:t>
      </w:r>
    </w:p>
    <w:p w14:paraId="073BAFDE" w14:textId="77777777" w:rsidR="00D946B1" w:rsidRPr="00D946B1" w:rsidRDefault="00D946B1" w:rsidP="00D946B1">
      <w:pPr>
        <w:rPr>
          <w:lang w:val="en-CA"/>
        </w:rPr>
      </w:pPr>
      <w:r w:rsidRPr="00D946B1">
        <w:rPr>
          <w:lang w:val="en-CA"/>
        </w:rPr>
        <w:t xml:space="preserve">        category: 'dessert',</w:t>
      </w:r>
    </w:p>
    <w:p w14:paraId="17D6947E" w14:textId="77777777" w:rsidR="00D946B1" w:rsidRPr="00D946B1" w:rsidRDefault="00D946B1" w:rsidP="00D946B1">
      <w:pPr>
        <w:rPr>
          <w:lang w:val="en-CA"/>
        </w:rPr>
      </w:pPr>
      <w:r w:rsidRPr="00D946B1">
        <w:rPr>
          <w:lang w:val="en-CA"/>
        </w:rPr>
        <w:t xml:space="preserve">        label: '',</w:t>
      </w:r>
    </w:p>
    <w:p w14:paraId="1E0B6C22" w14:textId="77777777" w:rsidR="00D946B1" w:rsidRPr="00D946B1" w:rsidRDefault="00D946B1" w:rsidP="00D946B1">
      <w:pPr>
        <w:rPr>
          <w:lang w:val="en-CA"/>
        </w:rPr>
      </w:pPr>
      <w:r w:rsidRPr="00D946B1">
        <w:rPr>
          <w:lang w:val="en-CA"/>
        </w:rPr>
        <w:t xml:space="preserve">        price: '2.99',</w:t>
      </w:r>
    </w:p>
    <w:p w14:paraId="37401D55" w14:textId="77777777" w:rsidR="00D946B1" w:rsidRPr="00D946B1" w:rsidRDefault="00D946B1" w:rsidP="00D946B1">
      <w:pPr>
        <w:rPr>
          <w:lang w:val="en-CA"/>
        </w:rPr>
      </w:pPr>
      <w:r w:rsidRPr="00D946B1">
        <w:rPr>
          <w:lang w:val="en-CA"/>
        </w:rPr>
        <w:t xml:space="preserve">        description: 'A delectable, semi-sweet New York Style Cheese Cake, with Graham cracker crust and spiced with Indian cardamoms',</w:t>
      </w:r>
    </w:p>
    <w:p w14:paraId="31B21C92" w14:textId="77777777" w:rsidR="00D946B1" w:rsidRPr="00D946B1" w:rsidRDefault="00D946B1" w:rsidP="00D946B1">
      <w:pPr>
        <w:rPr>
          <w:lang w:val="en-CA"/>
        </w:rPr>
      </w:pPr>
      <w:r w:rsidRPr="00D946B1">
        <w:rPr>
          <w:lang w:val="en-CA"/>
        </w:rPr>
        <w:t xml:space="preserve">        comments: [</w:t>
      </w:r>
    </w:p>
    <w:p w14:paraId="18FEECF3" w14:textId="77777777" w:rsidR="00D946B1" w:rsidRPr="00D946B1" w:rsidRDefault="00D946B1" w:rsidP="00D946B1">
      <w:pPr>
        <w:rPr>
          <w:lang w:val="en-CA"/>
        </w:rPr>
      </w:pPr>
      <w:r w:rsidRPr="00D946B1">
        <w:rPr>
          <w:lang w:val="en-CA"/>
        </w:rPr>
        <w:t xml:space="preserve">            {</w:t>
      </w:r>
    </w:p>
    <w:p w14:paraId="06D4ECF0" w14:textId="77777777" w:rsidR="00D946B1" w:rsidRPr="00D946B1" w:rsidRDefault="00D946B1" w:rsidP="00D946B1">
      <w:pPr>
        <w:rPr>
          <w:lang w:val="en-CA"/>
        </w:rPr>
      </w:pPr>
      <w:r w:rsidRPr="00D946B1">
        <w:rPr>
          <w:lang w:val="en-CA"/>
        </w:rPr>
        <w:t xml:space="preserve">                rating: 5,</w:t>
      </w:r>
    </w:p>
    <w:p w14:paraId="319271AE" w14:textId="77777777" w:rsidR="00D946B1" w:rsidRPr="00D946B1" w:rsidRDefault="00D946B1" w:rsidP="00D946B1">
      <w:pPr>
        <w:rPr>
          <w:lang w:val="en-CA"/>
        </w:rPr>
      </w:pPr>
      <w:r w:rsidRPr="00D946B1">
        <w:rPr>
          <w:lang w:val="en-CA"/>
        </w:rPr>
        <w:t xml:space="preserve">                comment: "Imagine all the eatables, living in conFusion!",</w:t>
      </w:r>
    </w:p>
    <w:p w14:paraId="5A1FE66B" w14:textId="77777777" w:rsidR="00D946B1" w:rsidRPr="00D946B1" w:rsidRDefault="00D946B1" w:rsidP="00D946B1">
      <w:pPr>
        <w:rPr>
          <w:lang w:val="en-CA"/>
        </w:rPr>
      </w:pPr>
      <w:r w:rsidRPr="00D946B1">
        <w:rPr>
          <w:lang w:val="en-CA"/>
        </w:rPr>
        <w:t xml:space="preserve">                author: "John Lemon",</w:t>
      </w:r>
    </w:p>
    <w:p w14:paraId="14D77848" w14:textId="77777777" w:rsidR="00D946B1" w:rsidRPr="00D946B1" w:rsidRDefault="00D946B1" w:rsidP="00D946B1">
      <w:pPr>
        <w:rPr>
          <w:lang w:val="en-CA"/>
        </w:rPr>
      </w:pPr>
      <w:r w:rsidRPr="00D946B1">
        <w:rPr>
          <w:lang w:val="en-CA"/>
        </w:rPr>
        <w:t xml:space="preserve">                date: "2012-10-16T17:57:28.556094Z"</w:t>
      </w:r>
    </w:p>
    <w:p w14:paraId="292E1ABB" w14:textId="77777777" w:rsidR="00D946B1" w:rsidRPr="00D946B1" w:rsidRDefault="00D946B1" w:rsidP="00D946B1">
      <w:pPr>
        <w:rPr>
          <w:lang w:val="en-CA"/>
        </w:rPr>
      </w:pPr>
      <w:r w:rsidRPr="00D946B1">
        <w:rPr>
          <w:lang w:val="en-CA"/>
        </w:rPr>
        <w:t xml:space="preserve">            },</w:t>
      </w:r>
    </w:p>
    <w:p w14:paraId="68C430BA" w14:textId="77777777" w:rsidR="00D946B1" w:rsidRPr="00D946B1" w:rsidRDefault="00D946B1" w:rsidP="00D946B1">
      <w:pPr>
        <w:rPr>
          <w:lang w:val="en-CA"/>
        </w:rPr>
      </w:pPr>
      <w:r w:rsidRPr="00D946B1">
        <w:rPr>
          <w:lang w:val="en-CA"/>
        </w:rPr>
        <w:lastRenderedPageBreak/>
        <w:t xml:space="preserve">            {</w:t>
      </w:r>
    </w:p>
    <w:p w14:paraId="498E43A2" w14:textId="77777777" w:rsidR="00D946B1" w:rsidRPr="00D946B1" w:rsidRDefault="00D946B1" w:rsidP="00D946B1">
      <w:pPr>
        <w:rPr>
          <w:lang w:val="en-CA"/>
        </w:rPr>
      </w:pPr>
      <w:r w:rsidRPr="00D946B1">
        <w:rPr>
          <w:lang w:val="en-CA"/>
        </w:rPr>
        <w:t xml:space="preserve">                rating: 4,</w:t>
      </w:r>
    </w:p>
    <w:p w14:paraId="71C5858D" w14:textId="77777777" w:rsidR="00D946B1" w:rsidRPr="00D946B1" w:rsidRDefault="00D946B1" w:rsidP="00D946B1">
      <w:pPr>
        <w:rPr>
          <w:lang w:val="en-CA"/>
        </w:rPr>
      </w:pPr>
      <w:r w:rsidRPr="00D946B1">
        <w:rPr>
          <w:lang w:val="en-CA"/>
        </w:rPr>
        <w:t xml:space="preserve">                comment: "Sends anyone to heaven, I wish I could get my mother-in-law to eat it!",</w:t>
      </w:r>
    </w:p>
    <w:p w14:paraId="41A15B0C" w14:textId="77777777" w:rsidR="00D946B1" w:rsidRPr="00D946B1" w:rsidRDefault="00D946B1" w:rsidP="00D946B1">
      <w:pPr>
        <w:rPr>
          <w:lang w:val="en-CA"/>
        </w:rPr>
      </w:pPr>
      <w:r w:rsidRPr="00D946B1">
        <w:rPr>
          <w:lang w:val="en-CA"/>
        </w:rPr>
        <w:t xml:space="preserve">                author: "Paul McVites",</w:t>
      </w:r>
    </w:p>
    <w:p w14:paraId="662EB9B1" w14:textId="77777777" w:rsidR="00D946B1" w:rsidRPr="00D946B1" w:rsidRDefault="00D946B1" w:rsidP="00D946B1">
      <w:pPr>
        <w:rPr>
          <w:lang w:val="en-CA"/>
        </w:rPr>
      </w:pPr>
      <w:r w:rsidRPr="00D946B1">
        <w:rPr>
          <w:lang w:val="en-CA"/>
        </w:rPr>
        <w:t xml:space="preserve">                date: "2014-09-05T17:57:28.556094Z"</w:t>
      </w:r>
    </w:p>
    <w:p w14:paraId="2996AF71" w14:textId="77777777" w:rsidR="00D946B1" w:rsidRPr="00D946B1" w:rsidRDefault="00D946B1" w:rsidP="00D946B1">
      <w:pPr>
        <w:rPr>
          <w:lang w:val="en-CA"/>
        </w:rPr>
      </w:pPr>
      <w:r w:rsidRPr="00D946B1">
        <w:rPr>
          <w:lang w:val="en-CA"/>
        </w:rPr>
        <w:t xml:space="preserve">            },</w:t>
      </w:r>
    </w:p>
    <w:p w14:paraId="14D54A5C" w14:textId="77777777" w:rsidR="00D946B1" w:rsidRPr="00D946B1" w:rsidRDefault="00D946B1" w:rsidP="00D946B1">
      <w:pPr>
        <w:rPr>
          <w:lang w:val="en-CA"/>
        </w:rPr>
      </w:pPr>
      <w:r w:rsidRPr="00D946B1">
        <w:rPr>
          <w:lang w:val="en-CA"/>
        </w:rPr>
        <w:t xml:space="preserve">            {</w:t>
      </w:r>
    </w:p>
    <w:p w14:paraId="559269C3" w14:textId="77777777" w:rsidR="00D946B1" w:rsidRPr="00D946B1" w:rsidRDefault="00D946B1" w:rsidP="00D946B1">
      <w:pPr>
        <w:rPr>
          <w:lang w:val="en-CA"/>
        </w:rPr>
      </w:pPr>
      <w:r w:rsidRPr="00D946B1">
        <w:rPr>
          <w:lang w:val="en-CA"/>
        </w:rPr>
        <w:t xml:space="preserve">                rating: 3,</w:t>
      </w:r>
    </w:p>
    <w:p w14:paraId="6CF03C79" w14:textId="77777777" w:rsidR="00D946B1" w:rsidRPr="00D946B1" w:rsidRDefault="00D946B1" w:rsidP="00D946B1">
      <w:pPr>
        <w:rPr>
          <w:lang w:val="en-CA"/>
        </w:rPr>
      </w:pPr>
      <w:r w:rsidRPr="00D946B1">
        <w:rPr>
          <w:lang w:val="en-CA"/>
        </w:rPr>
        <w:t xml:space="preserve">                comment: "Eat it, just eat it!",</w:t>
      </w:r>
    </w:p>
    <w:p w14:paraId="574CD79B" w14:textId="77777777" w:rsidR="00D946B1" w:rsidRPr="00D946B1" w:rsidRDefault="00D946B1" w:rsidP="00D946B1">
      <w:pPr>
        <w:rPr>
          <w:lang w:val="en-CA"/>
        </w:rPr>
      </w:pPr>
      <w:r w:rsidRPr="00D946B1">
        <w:rPr>
          <w:lang w:val="en-CA"/>
        </w:rPr>
        <w:t xml:space="preserve">                author: "Michael Jaikishan",</w:t>
      </w:r>
    </w:p>
    <w:p w14:paraId="39F833A5" w14:textId="77777777" w:rsidR="00D946B1" w:rsidRPr="00D946B1" w:rsidRDefault="00D946B1" w:rsidP="00D946B1">
      <w:pPr>
        <w:rPr>
          <w:lang w:val="en-CA"/>
        </w:rPr>
      </w:pPr>
      <w:r w:rsidRPr="00D946B1">
        <w:rPr>
          <w:lang w:val="en-CA"/>
        </w:rPr>
        <w:t xml:space="preserve">                date: "2015-02-13T17:57:28.556094Z"</w:t>
      </w:r>
    </w:p>
    <w:p w14:paraId="01E20EB9" w14:textId="77777777" w:rsidR="00D946B1" w:rsidRPr="00D946B1" w:rsidRDefault="00D946B1" w:rsidP="00D946B1">
      <w:pPr>
        <w:rPr>
          <w:lang w:val="en-CA"/>
        </w:rPr>
      </w:pPr>
      <w:r w:rsidRPr="00D946B1">
        <w:rPr>
          <w:lang w:val="en-CA"/>
        </w:rPr>
        <w:t xml:space="preserve">            },</w:t>
      </w:r>
    </w:p>
    <w:p w14:paraId="585B7126" w14:textId="77777777" w:rsidR="00D946B1" w:rsidRPr="00D946B1" w:rsidRDefault="00D946B1" w:rsidP="00D946B1">
      <w:pPr>
        <w:rPr>
          <w:lang w:val="en-CA"/>
        </w:rPr>
      </w:pPr>
      <w:r w:rsidRPr="00D946B1">
        <w:rPr>
          <w:lang w:val="en-CA"/>
        </w:rPr>
        <w:t xml:space="preserve">            {</w:t>
      </w:r>
    </w:p>
    <w:p w14:paraId="4710A383" w14:textId="77777777" w:rsidR="00D946B1" w:rsidRPr="00D946B1" w:rsidRDefault="00D946B1" w:rsidP="00D946B1">
      <w:pPr>
        <w:rPr>
          <w:lang w:val="en-CA"/>
        </w:rPr>
      </w:pPr>
      <w:r w:rsidRPr="00D946B1">
        <w:rPr>
          <w:lang w:val="en-CA"/>
        </w:rPr>
        <w:t xml:space="preserve">                rating: 4,</w:t>
      </w:r>
    </w:p>
    <w:p w14:paraId="645DA7DD" w14:textId="77777777" w:rsidR="00D946B1" w:rsidRPr="00D946B1" w:rsidRDefault="00D946B1" w:rsidP="00D946B1">
      <w:pPr>
        <w:rPr>
          <w:lang w:val="en-CA"/>
        </w:rPr>
      </w:pPr>
      <w:r w:rsidRPr="00D946B1">
        <w:rPr>
          <w:lang w:val="en-CA"/>
        </w:rPr>
        <w:t xml:space="preserve">                comment: "Ultimate, Reaching for the stars!",</w:t>
      </w:r>
    </w:p>
    <w:p w14:paraId="77FDA9DD" w14:textId="77777777" w:rsidR="00D946B1" w:rsidRPr="00D946B1" w:rsidRDefault="00D946B1" w:rsidP="00D946B1">
      <w:pPr>
        <w:rPr>
          <w:lang w:val="en-CA"/>
        </w:rPr>
      </w:pPr>
      <w:r w:rsidRPr="00D946B1">
        <w:rPr>
          <w:lang w:val="en-CA"/>
        </w:rPr>
        <w:t xml:space="preserve">                author: "Ringo Starry",</w:t>
      </w:r>
    </w:p>
    <w:p w14:paraId="596A88A8" w14:textId="77777777" w:rsidR="00D946B1" w:rsidRPr="00D946B1" w:rsidRDefault="00D946B1" w:rsidP="00D946B1">
      <w:pPr>
        <w:rPr>
          <w:lang w:val="en-CA"/>
        </w:rPr>
      </w:pPr>
      <w:r w:rsidRPr="00D946B1">
        <w:rPr>
          <w:lang w:val="en-CA"/>
        </w:rPr>
        <w:t xml:space="preserve">                date: "2013-12-02T17:57:28.556094Z"</w:t>
      </w:r>
    </w:p>
    <w:p w14:paraId="67097B28" w14:textId="77777777" w:rsidR="00D946B1" w:rsidRPr="00D946B1" w:rsidRDefault="00D946B1" w:rsidP="00D946B1">
      <w:pPr>
        <w:rPr>
          <w:lang w:val="en-CA"/>
        </w:rPr>
      </w:pPr>
      <w:r w:rsidRPr="00D946B1">
        <w:rPr>
          <w:lang w:val="en-CA"/>
        </w:rPr>
        <w:t xml:space="preserve">            },</w:t>
      </w:r>
    </w:p>
    <w:p w14:paraId="71C69D79" w14:textId="77777777" w:rsidR="00D946B1" w:rsidRPr="00D946B1" w:rsidRDefault="00D946B1" w:rsidP="00D946B1">
      <w:pPr>
        <w:rPr>
          <w:lang w:val="en-CA"/>
        </w:rPr>
      </w:pPr>
      <w:r w:rsidRPr="00D946B1">
        <w:rPr>
          <w:lang w:val="en-CA"/>
        </w:rPr>
        <w:t xml:space="preserve">            {</w:t>
      </w:r>
    </w:p>
    <w:p w14:paraId="6B941308" w14:textId="77777777" w:rsidR="00D946B1" w:rsidRPr="00D946B1" w:rsidRDefault="00D946B1" w:rsidP="00D946B1">
      <w:pPr>
        <w:rPr>
          <w:lang w:val="en-CA"/>
        </w:rPr>
      </w:pPr>
      <w:r w:rsidRPr="00D946B1">
        <w:rPr>
          <w:lang w:val="en-CA"/>
        </w:rPr>
        <w:t xml:space="preserve">                rating: 2,</w:t>
      </w:r>
    </w:p>
    <w:p w14:paraId="2AAAFF49" w14:textId="77777777" w:rsidR="00D946B1" w:rsidRPr="00D946B1" w:rsidRDefault="00D946B1" w:rsidP="00D946B1">
      <w:pPr>
        <w:rPr>
          <w:lang w:val="en-CA"/>
        </w:rPr>
      </w:pPr>
      <w:r w:rsidRPr="00D946B1">
        <w:rPr>
          <w:lang w:val="en-CA"/>
        </w:rPr>
        <w:t xml:space="preserve">                comment: "It's your birthday, we're gonna party!",</w:t>
      </w:r>
    </w:p>
    <w:p w14:paraId="7D106437" w14:textId="77777777" w:rsidR="00D946B1" w:rsidRPr="00D946B1" w:rsidRDefault="00D946B1" w:rsidP="00D946B1">
      <w:pPr>
        <w:rPr>
          <w:lang w:val="en-CA"/>
        </w:rPr>
      </w:pPr>
      <w:r w:rsidRPr="00D946B1">
        <w:rPr>
          <w:lang w:val="en-CA"/>
        </w:rPr>
        <w:t xml:space="preserve">                author: "25 Cent",</w:t>
      </w:r>
    </w:p>
    <w:p w14:paraId="78E183DE" w14:textId="77777777" w:rsidR="00D946B1" w:rsidRPr="00D946B1" w:rsidRDefault="00D946B1" w:rsidP="00D946B1">
      <w:pPr>
        <w:rPr>
          <w:lang w:val="en-CA"/>
        </w:rPr>
      </w:pPr>
      <w:r w:rsidRPr="00D946B1">
        <w:rPr>
          <w:lang w:val="en-CA"/>
        </w:rPr>
        <w:t xml:space="preserve">                date: "2011-12-02T17:57:28.556094Z"</w:t>
      </w:r>
    </w:p>
    <w:p w14:paraId="7E8CDF72" w14:textId="77777777" w:rsidR="00D946B1" w:rsidRPr="00D946B1" w:rsidRDefault="00D946B1" w:rsidP="00D946B1">
      <w:pPr>
        <w:rPr>
          <w:lang w:val="en-CA"/>
        </w:rPr>
      </w:pPr>
      <w:r w:rsidRPr="00D946B1">
        <w:rPr>
          <w:lang w:val="en-CA"/>
        </w:rPr>
        <w:t xml:space="preserve">            }</w:t>
      </w:r>
    </w:p>
    <w:p w14:paraId="7D6505BB" w14:textId="77777777" w:rsidR="00D946B1" w:rsidRPr="00D946B1" w:rsidRDefault="00D946B1" w:rsidP="00D946B1">
      <w:pPr>
        <w:rPr>
          <w:lang w:val="en-CA"/>
        </w:rPr>
      </w:pPr>
      <w:r w:rsidRPr="00D946B1">
        <w:rPr>
          <w:lang w:val="en-CA"/>
        </w:rPr>
        <w:t xml:space="preserve">        ]</w:t>
      </w:r>
    </w:p>
    <w:p w14:paraId="2799D7BD" w14:textId="77777777" w:rsidR="00D946B1" w:rsidRPr="00D946B1" w:rsidRDefault="00D946B1" w:rsidP="00D946B1">
      <w:pPr>
        <w:rPr>
          <w:lang w:val="en-CA"/>
        </w:rPr>
      </w:pPr>
      <w:r w:rsidRPr="00D946B1">
        <w:rPr>
          <w:lang w:val="en-CA"/>
        </w:rPr>
        <w:t xml:space="preserve">    }</w:t>
      </w:r>
    </w:p>
    <w:p w14:paraId="53F62A6D" w14:textId="77777777" w:rsidR="00D946B1" w:rsidRPr="00D946B1" w:rsidRDefault="00D946B1" w:rsidP="00D946B1">
      <w:pPr>
        <w:rPr>
          <w:lang w:val="en-CA"/>
        </w:rPr>
      </w:pPr>
      <w:r w:rsidRPr="00D946B1">
        <w:rPr>
          <w:lang w:val="en-CA"/>
        </w:rPr>
        <w:t>];</w:t>
      </w:r>
    </w:p>
    <w:p w14:paraId="089ABFC0" w14:textId="77777777" w:rsidR="00D946B1" w:rsidRDefault="00D946B1" w:rsidP="00D946B1">
      <w:pPr>
        <w:rPr>
          <w:lang w:val="en-CA"/>
        </w:rPr>
      </w:pPr>
    </w:p>
    <w:p w14:paraId="52879DC4" w14:textId="77777777" w:rsidR="00D946B1" w:rsidRPr="00D946B1" w:rsidRDefault="00D946B1" w:rsidP="00D946B1">
      <w:pPr>
        <w:spacing w:before="540" w:after="180" w:line="360" w:lineRule="atLeast"/>
        <w:outlineLvl w:val="2"/>
        <w:rPr>
          <w:rFonts w:ascii="Arial" w:eastAsia="Times New Roman" w:hAnsi="Arial" w:cs="Arial"/>
          <w:color w:val="333333"/>
        </w:rPr>
      </w:pPr>
      <w:r w:rsidRPr="00D946B1">
        <w:rPr>
          <w:rFonts w:ascii="Arial" w:eastAsia="Times New Roman" w:hAnsi="Arial" w:cs="Arial"/>
          <w:color w:val="333333"/>
        </w:rPr>
        <w:t>Updating the Menu Component</w:t>
      </w:r>
    </w:p>
    <w:p w14:paraId="37BC3DB2" w14:textId="77777777" w:rsidR="00D946B1" w:rsidRPr="00D946B1" w:rsidRDefault="00D946B1" w:rsidP="00D946B1">
      <w:pPr>
        <w:numPr>
          <w:ilvl w:val="0"/>
          <w:numId w:val="5"/>
        </w:numPr>
        <w:spacing w:before="100" w:beforeAutospacing="1" w:after="100" w:afterAutospacing="1"/>
        <w:ind w:left="120"/>
        <w:rPr>
          <w:rFonts w:ascii="Helvetica Neue" w:eastAsia="Times New Roman" w:hAnsi="Helvetica Neue" w:cs="Times New Roman"/>
          <w:color w:val="333333"/>
          <w:sz w:val="21"/>
          <w:szCs w:val="21"/>
        </w:rPr>
      </w:pPr>
      <w:r w:rsidRPr="00D946B1">
        <w:rPr>
          <w:rFonts w:ascii="Helvetica Neue" w:eastAsia="Times New Roman" w:hAnsi="Helvetica Neue" w:cs="Times New Roman"/>
          <w:color w:val="333333"/>
          <w:sz w:val="21"/>
          <w:szCs w:val="21"/>
        </w:rPr>
        <w:t>Open menu.component.ts file and update its content, first by deleting the dishes constant and then make the following changes:</w:t>
      </w:r>
    </w:p>
    <w:p w14:paraId="03A04CD7" w14:textId="77777777" w:rsidR="00D946B1" w:rsidRPr="00D946B1" w:rsidRDefault="00D946B1" w:rsidP="00D946B1">
      <w:pPr>
        <w:rPr>
          <w:lang w:val="en-CA"/>
        </w:rPr>
      </w:pPr>
      <w:r w:rsidRPr="00D946B1">
        <w:rPr>
          <w:lang w:val="en-CA"/>
        </w:rPr>
        <w:t>import { Component, OnInit } from '@angular/core';</w:t>
      </w:r>
    </w:p>
    <w:p w14:paraId="37B089D4" w14:textId="77777777" w:rsidR="00D946B1" w:rsidRPr="00D946B1" w:rsidRDefault="00D946B1" w:rsidP="00D946B1">
      <w:pPr>
        <w:rPr>
          <w:lang w:val="en-CA"/>
        </w:rPr>
      </w:pPr>
      <w:r w:rsidRPr="00D946B1">
        <w:rPr>
          <w:lang w:val="en-CA"/>
        </w:rPr>
        <w:t>import { Dish } from '../shared/dish';</w:t>
      </w:r>
    </w:p>
    <w:p w14:paraId="0AA46CED" w14:textId="77777777" w:rsidR="00D946B1" w:rsidRPr="00D946B1" w:rsidRDefault="00D946B1" w:rsidP="00D946B1">
      <w:pPr>
        <w:rPr>
          <w:lang w:val="en-CA"/>
        </w:rPr>
      </w:pPr>
      <w:r w:rsidRPr="00D946B1">
        <w:rPr>
          <w:lang w:val="en-CA"/>
        </w:rPr>
        <w:t>import { DISHES } from '../shared/dishes';</w:t>
      </w:r>
    </w:p>
    <w:p w14:paraId="60F36A95" w14:textId="77777777" w:rsidR="00D946B1" w:rsidRPr="00D946B1" w:rsidRDefault="00D946B1" w:rsidP="00D946B1">
      <w:pPr>
        <w:rPr>
          <w:lang w:val="en-CA"/>
        </w:rPr>
      </w:pPr>
    </w:p>
    <w:p w14:paraId="754CAF97" w14:textId="77777777" w:rsidR="00D946B1" w:rsidRPr="00D946B1" w:rsidRDefault="00D946B1" w:rsidP="00D946B1">
      <w:pPr>
        <w:rPr>
          <w:lang w:val="en-CA"/>
        </w:rPr>
      </w:pPr>
      <w:r w:rsidRPr="00D946B1">
        <w:rPr>
          <w:lang w:val="en-CA"/>
        </w:rPr>
        <w:t>. . .</w:t>
      </w:r>
    </w:p>
    <w:p w14:paraId="19F92F6A" w14:textId="77777777" w:rsidR="00D946B1" w:rsidRPr="00D946B1" w:rsidRDefault="00D946B1" w:rsidP="00D946B1">
      <w:pPr>
        <w:rPr>
          <w:lang w:val="en-CA"/>
        </w:rPr>
      </w:pPr>
    </w:p>
    <w:p w14:paraId="079CBD38" w14:textId="77777777" w:rsidR="00D946B1" w:rsidRPr="00D946B1" w:rsidRDefault="00D946B1" w:rsidP="00D946B1">
      <w:pPr>
        <w:rPr>
          <w:lang w:val="en-CA"/>
        </w:rPr>
      </w:pPr>
      <w:r w:rsidRPr="00D946B1">
        <w:rPr>
          <w:lang w:val="en-CA"/>
        </w:rPr>
        <w:t>export class MenuComponent implements OnInit {</w:t>
      </w:r>
    </w:p>
    <w:p w14:paraId="2313BA4E" w14:textId="77777777" w:rsidR="00D946B1" w:rsidRPr="00D946B1" w:rsidRDefault="00D946B1" w:rsidP="00D946B1">
      <w:pPr>
        <w:rPr>
          <w:lang w:val="en-CA"/>
        </w:rPr>
      </w:pPr>
    </w:p>
    <w:p w14:paraId="46DEF536" w14:textId="77777777" w:rsidR="00D946B1" w:rsidRPr="00D946B1" w:rsidRDefault="00D946B1" w:rsidP="00D946B1">
      <w:pPr>
        <w:rPr>
          <w:lang w:val="en-CA"/>
        </w:rPr>
      </w:pPr>
      <w:r w:rsidRPr="00D946B1">
        <w:rPr>
          <w:lang w:val="en-CA"/>
        </w:rPr>
        <w:t xml:space="preserve">  dishes = DISHES;</w:t>
      </w:r>
    </w:p>
    <w:p w14:paraId="7271FF44" w14:textId="77777777" w:rsidR="00D946B1" w:rsidRPr="00D946B1" w:rsidRDefault="00D946B1" w:rsidP="00D946B1">
      <w:pPr>
        <w:rPr>
          <w:lang w:val="en-CA"/>
        </w:rPr>
      </w:pPr>
    </w:p>
    <w:p w14:paraId="1A5ACE10" w14:textId="77777777" w:rsidR="00D946B1" w:rsidRPr="00D946B1" w:rsidRDefault="00D946B1" w:rsidP="00D946B1">
      <w:pPr>
        <w:rPr>
          <w:lang w:val="en-CA"/>
        </w:rPr>
      </w:pPr>
      <w:r w:rsidRPr="00D946B1">
        <w:rPr>
          <w:lang w:val="en-CA"/>
        </w:rPr>
        <w:t xml:space="preserve">  selectedDish: Dish;</w:t>
      </w:r>
    </w:p>
    <w:p w14:paraId="28A0071E" w14:textId="77777777" w:rsidR="00D946B1" w:rsidRPr="00D946B1" w:rsidRDefault="00D946B1" w:rsidP="00D946B1">
      <w:pPr>
        <w:rPr>
          <w:lang w:val="en-CA"/>
        </w:rPr>
      </w:pPr>
    </w:p>
    <w:p w14:paraId="1E3DD26E" w14:textId="77777777" w:rsidR="00D946B1" w:rsidRPr="00D946B1" w:rsidRDefault="00D946B1" w:rsidP="00D946B1">
      <w:pPr>
        <w:rPr>
          <w:lang w:val="en-CA"/>
        </w:rPr>
      </w:pPr>
      <w:r w:rsidRPr="00D946B1">
        <w:rPr>
          <w:lang w:val="en-CA"/>
        </w:rPr>
        <w:t>. . .</w:t>
      </w:r>
    </w:p>
    <w:p w14:paraId="44BE9935" w14:textId="77777777" w:rsidR="00D946B1" w:rsidRPr="00D946B1" w:rsidRDefault="00D946B1" w:rsidP="00D946B1">
      <w:pPr>
        <w:rPr>
          <w:lang w:val="en-CA"/>
        </w:rPr>
      </w:pPr>
    </w:p>
    <w:p w14:paraId="5F085886" w14:textId="77777777" w:rsidR="00D946B1" w:rsidRPr="00D946B1" w:rsidRDefault="00D946B1" w:rsidP="00D946B1">
      <w:pPr>
        <w:rPr>
          <w:lang w:val="en-CA"/>
        </w:rPr>
      </w:pPr>
      <w:r w:rsidRPr="00D946B1">
        <w:rPr>
          <w:lang w:val="en-CA"/>
        </w:rPr>
        <w:t xml:space="preserve">  onSelect(dish: Dish) {</w:t>
      </w:r>
    </w:p>
    <w:p w14:paraId="5E38F773" w14:textId="77777777" w:rsidR="00D946B1" w:rsidRPr="00D946B1" w:rsidRDefault="00D946B1" w:rsidP="00D946B1">
      <w:pPr>
        <w:rPr>
          <w:lang w:val="en-CA"/>
        </w:rPr>
      </w:pPr>
      <w:r w:rsidRPr="00D946B1">
        <w:rPr>
          <w:lang w:val="en-CA"/>
        </w:rPr>
        <w:t xml:space="preserve">    this.selectedDish = dish;</w:t>
      </w:r>
    </w:p>
    <w:p w14:paraId="4A79F0C3" w14:textId="77777777" w:rsidR="00D946B1" w:rsidRPr="00D946B1" w:rsidRDefault="00D946B1" w:rsidP="00D946B1">
      <w:pPr>
        <w:rPr>
          <w:lang w:val="en-CA"/>
        </w:rPr>
      </w:pPr>
      <w:r w:rsidRPr="00D946B1">
        <w:rPr>
          <w:lang w:val="en-CA"/>
        </w:rPr>
        <w:t xml:space="preserve">  }</w:t>
      </w:r>
    </w:p>
    <w:p w14:paraId="43163797" w14:textId="77777777" w:rsidR="00D946B1" w:rsidRPr="00D946B1" w:rsidRDefault="00D946B1" w:rsidP="00D946B1">
      <w:pPr>
        <w:rPr>
          <w:lang w:val="en-CA"/>
        </w:rPr>
      </w:pPr>
    </w:p>
    <w:p w14:paraId="25C67D5A" w14:textId="465F7206" w:rsidR="00D946B1" w:rsidRDefault="00D946B1" w:rsidP="00D946B1">
      <w:pPr>
        <w:rPr>
          <w:lang w:val="en-CA"/>
        </w:rPr>
      </w:pPr>
      <w:r w:rsidRPr="00D946B1">
        <w:rPr>
          <w:lang w:val="en-CA"/>
        </w:rPr>
        <w:t>}</w:t>
      </w:r>
    </w:p>
    <w:p w14:paraId="56A625AC" w14:textId="77777777" w:rsidR="00D946B1" w:rsidRDefault="00D946B1" w:rsidP="00D946B1">
      <w:pPr>
        <w:rPr>
          <w:lang w:val="en-CA"/>
        </w:rPr>
      </w:pPr>
    </w:p>
    <w:p w14:paraId="02F186B2" w14:textId="77777777" w:rsidR="00D946B1" w:rsidRPr="00D946B1" w:rsidRDefault="00D946B1" w:rsidP="00D946B1">
      <w:pPr>
        <w:numPr>
          <w:ilvl w:val="0"/>
          <w:numId w:val="6"/>
        </w:numPr>
        <w:spacing w:before="100" w:beforeAutospacing="1" w:after="100" w:afterAutospacing="1"/>
        <w:ind w:left="120"/>
        <w:rPr>
          <w:rFonts w:ascii="Helvetica Neue" w:eastAsia="Times New Roman" w:hAnsi="Helvetica Neue" w:cs="Times New Roman"/>
          <w:color w:val="333333"/>
          <w:sz w:val="21"/>
          <w:szCs w:val="21"/>
        </w:rPr>
      </w:pPr>
      <w:r w:rsidRPr="00D946B1">
        <w:rPr>
          <w:rFonts w:ascii="Helvetica Neue" w:eastAsia="Times New Roman" w:hAnsi="Helvetica Neue" w:cs="Times New Roman"/>
          <w:color w:val="333333"/>
          <w:sz w:val="21"/>
          <w:szCs w:val="21"/>
        </w:rPr>
        <w:t>Then update the menu.component.html file as follows:</w:t>
      </w:r>
    </w:p>
    <w:p w14:paraId="74FFCAF2" w14:textId="77777777" w:rsidR="00D946B1" w:rsidRPr="00D946B1" w:rsidRDefault="00D946B1" w:rsidP="00D946B1">
      <w:pPr>
        <w:rPr>
          <w:lang w:val="en-CA"/>
        </w:rPr>
      </w:pPr>
      <w:r w:rsidRPr="00D946B1">
        <w:rPr>
          <w:lang w:val="en-CA"/>
        </w:rPr>
        <w:t>. . .</w:t>
      </w:r>
    </w:p>
    <w:p w14:paraId="14199A95" w14:textId="77777777" w:rsidR="00D946B1" w:rsidRPr="00D946B1" w:rsidRDefault="00D946B1" w:rsidP="00D946B1">
      <w:pPr>
        <w:rPr>
          <w:lang w:val="en-CA"/>
        </w:rPr>
      </w:pPr>
    </w:p>
    <w:p w14:paraId="354BF290" w14:textId="77777777" w:rsidR="00D946B1" w:rsidRPr="00D946B1" w:rsidRDefault="00D946B1" w:rsidP="00D946B1">
      <w:pPr>
        <w:rPr>
          <w:lang w:val="en-CA"/>
        </w:rPr>
      </w:pPr>
      <w:r w:rsidRPr="00D946B1">
        <w:rPr>
          <w:lang w:val="en-CA"/>
        </w:rPr>
        <w:t xml:space="preserve">      &lt;md-grid-tile *ngFor="let dish of dishes" (click) = "onSelect(dish)"&gt;</w:t>
      </w:r>
    </w:p>
    <w:p w14:paraId="3DA54D23" w14:textId="77777777" w:rsidR="00D946B1" w:rsidRPr="00D946B1" w:rsidRDefault="00D946B1" w:rsidP="00D946B1">
      <w:pPr>
        <w:rPr>
          <w:lang w:val="en-CA"/>
        </w:rPr>
      </w:pPr>
      <w:r w:rsidRPr="00D946B1">
        <w:rPr>
          <w:lang w:val="en-CA"/>
        </w:rPr>
        <w:t xml:space="preserve">        . . .</w:t>
      </w:r>
    </w:p>
    <w:p w14:paraId="098D14DB" w14:textId="77777777" w:rsidR="00D946B1" w:rsidRPr="00D946B1" w:rsidRDefault="00D946B1" w:rsidP="00D946B1">
      <w:pPr>
        <w:rPr>
          <w:lang w:val="en-CA"/>
        </w:rPr>
      </w:pPr>
      <w:r w:rsidRPr="00D946B1">
        <w:rPr>
          <w:lang w:val="en-CA"/>
        </w:rPr>
        <w:t xml:space="preserve">        </w:t>
      </w:r>
    </w:p>
    <w:p w14:paraId="0465C092" w14:textId="77777777" w:rsidR="00D946B1" w:rsidRPr="00D946B1" w:rsidRDefault="00D946B1" w:rsidP="00D946B1">
      <w:pPr>
        <w:rPr>
          <w:lang w:val="en-CA"/>
        </w:rPr>
      </w:pPr>
      <w:r w:rsidRPr="00D946B1">
        <w:rPr>
          <w:lang w:val="en-CA"/>
        </w:rPr>
        <w:t xml:space="preserve">  &lt;app-dishdetail [dish] = "selectedDish"&gt;&lt;/app-dishdetail&gt;</w:t>
      </w:r>
    </w:p>
    <w:p w14:paraId="4E995E8E" w14:textId="77777777" w:rsidR="00D946B1" w:rsidRPr="00D946B1" w:rsidRDefault="00D946B1" w:rsidP="00D946B1">
      <w:pPr>
        <w:rPr>
          <w:lang w:val="en-CA"/>
        </w:rPr>
      </w:pPr>
      <w:r w:rsidRPr="00D946B1">
        <w:rPr>
          <w:lang w:val="en-CA"/>
        </w:rPr>
        <w:t xml:space="preserve">        </w:t>
      </w:r>
    </w:p>
    <w:p w14:paraId="3F001AFD" w14:textId="6CCD4C4B" w:rsidR="00D946B1" w:rsidRDefault="00D946B1" w:rsidP="00D946B1">
      <w:pPr>
        <w:rPr>
          <w:lang w:val="en-CA"/>
        </w:rPr>
      </w:pPr>
      <w:r w:rsidRPr="00D946B1">
        <w:rPr>
          <w:lang w:val="en-CA"/>
        </w:rPr>
        <w:t>. . .</w:t>
      </w:r>
    </w:p>
    <w:p w14:paraId="1AF4C9DE" w14:textId="77777777" w:rsidR="00D946B1" w:rsidRDefault="00D946B1" w:rsidP="00D946B1">
      <w:pPr>
        <w:rPr>
          <w:lang w:val="en-CA"/>
        </w:rPr>
      </w:pPr>
    </w:p>
    <w:p w14:paraId="652DC033" w14:textId="77777777" w:rsidR="00D946B1" w:rsidRPr="00D946B1" w:rsidRDefault="00D946B1" w:rsidP="00D946B1">
      <w:pPr>
        <w:spacing w:before="540" w:after="180" w:line="360" w:lineRule="atLeast"/>
        <w:outlineLvl w:val="2"/>
        <w:rPr>
          <w:rFonts w:ascii="Arial" w:eastAsia="Times New Roman" w:hAnsi="Arial" w:cs="Arial"/>
          <w:color w:val="333333"/>
        </w:rPr>
      </w:pPr>
      <w:r w:rsidRPr="00D946B1">
        <w:rPr>
          <w:rFonts w:ascii="Arial" w:eastAsia="Times New Roman" w:hAnsi="Arial" w:cs="Arial"/>
          <w:color w:val="333333"/>
        </w:rPr>
        <w:t>Updating Dish Detail Component</w:t>
      </w:r>
    </w:p>
    <w:p w14:paraId="27336196" w14:textId="77777777" w:rsidR="00D946B1" w:rsidRPr="00D946B1" w:rsidRDefault="00D946B1" w:rsidP="00D946B1">
      <w:pPr>
        <w:numPr>
          <w:ilvl w:val="0"/>
          <w:numId w:val="7"/>
        </w:numPr>
        <w:spacing w:before="100" w:beforeAutospacing="1" w:after="100" w:afterAutospacing="1"/>
        <w:ind w:left="120"/>
        <w:rPr>
          <w:rFonts w:ascii="Helvetica Neue" w:eastAsia="Times New Roman" w:hAnsi="Helvetica Neue" w:cs="Times New Roman"/>
          <w:color w:val="333333"/>
          <w:sz w:val="21"/>
          <w:szCs w:val="21"/>
        </w:rPr>
      </w:pPr>
      <w:r w:rsidRPr="00D946B1">
        <w:rPr>
          <w:rFonts w:ascii="Helvetica Neue" w:eastAsia="Times New Roman" w:hAnsi="Helvetica Neue" w:cs="Times New Roman"/>
          <w:color w:val="333333"/>
          <w:sz w:val="21"/>
          <w:szCs w:val="21"/>
        </w:rPr>
        <w:t>Open dishdetail.component.ts and update its contents as follows:</w:t>
      </w:r>
    </w:p>
    <w:p w14:paraId="0DE2CD4F" w14:textId="77777777" w:rsidR="00D946B1" w:rsidRPr="00D946B1" w:rsidRDefault="00D946B1" w:rsidP="00D946B1">
      <w:pPr>
        <w:rPr>
          <w:lang w:val="en-CA"/>
        </w:rPr>
      </w:pPr>
      <w:r w:rsidRPr="00D946B1">
        <w:rPr>
          <w:lang w:val="en-CA"/>
        </w:rPr>
        <w:t>import { Component, OnInit, Input } from '@angular/core';</w:t>
      </w:r>
    </w:p>
    <w:p w14:paraId="50EB1635" w14:textId="77777777" w:rsidR="00D946B1" w:rsidRPr="00D946B1" w:rsidRDefault="00D946B1" w:rsidP="00D946B1">
      <w:pPr>
        <w:rPr>
          <w:lang w:val="en-CA"/>
        </w:rPr>
      </w:pPr>
      <w:r w:rsidRPr="00D946B1">
        <w:rPr>
          <w:lang w:val="en-CA"/>
        </w:rPr>
        <w:t>import { Dish } from '../shared/dish';</w:t>
      </w:r>
    </w:p>
    <w:p w14:paraId="65BFC62B" w14:textId="77777777" w:rsidR="00D946B1" w:rsidRPr="00D946B1" w:rsidRDefault="00D946B1" w:rsidP="00D946B1">
      <w:pPr>
        <w:rPr>
          <w:lang w:val="en-CA"/>
        </w:rPr>
      </w:pPr>
    </w:p>
    <w:p w14:paraId="09225470" w14:textId="77777777" w:rsidR="00D946B1" w:rsidRPr="00D946B1" w:rsidRDefault="00D946B1" w:rsidP="00D946B1">
      <w:pPr>
        <w:rPr>
          <w:lang w:val="en-CA"/>
        </w:rPr>
      </w:pPr>
      <w:r w:rsidRPr="00D946B1">
        <w:rPr>
          <w:lang w:val="en-CA"/>
        </w:rPr>
        <w:t>. . .</w:t>
      </w:r>
    </w:p>
    <w:p w14:paraId="050E06FC" w14:textId="77777777" w:rsidR="00D946B1" w:rsidRPr="00D946B1" w:rsidRDefault="00D946B1" w:rsidP="00D946B1">
      <w:pPr>
        <w:rPr>
          <w:lang w:val="en-CA"/>
        </w:rPr>
      </w:pPr>
    </w:p>
    <w:p w14:paraId="062EB12A" w14:textId="77777777" w:rsidR="00D946B1" w:rsidRPr="00D946B1" w:rsidRDefault="00D946B1" w:rsidP="00D946B1">
      <w:pPr>
        <w:rPr>
          <w:lang w:val="en-CA"/>
        </w:rPr>
      </w:pPr>
      <w:r w:rsidRPr="00D946B1">
        <w:rPr>
          <w:lang w:val="en-CA"/>
        </w:rPr>
        <w:t>export class DishdetailComponent implements OnInit {</w:t>
      </w:r>
    </w:p>
    <w:p w14:paraId="484F53E7" w14:textId="77777777" w:rsidR="00D946B1" w:rsidRPr="00D946B1" w:rsidRDefault="00D946B1" w:rsidP="00D946B1">
      <w:pPr>
        <w:rPr>
          <w:lang w:val="en-CA"/>
        </w:rPr>
      </w:pPr>
    </w:p>
    <w:p w14:paraId="26528EE0" w14:textId="77777777" w:rsidR="00D946B1" w:rsidRPr="00D946B1" w:rsidRDefault="00D946B1" w:rsidP="00D946B1">
      <w:pPr>
        <w:rPr>
          <w:lang w:val="en-CA"/>
        </w:rPr>
      </w:pPr>
      <w:r w:rsidRPr="00D946B1">
        <w:rPr>
          <w:lang w:val="en-CA"/>
        </w:rPr>
        <w:t xml:space="preserve">  @Input()</w:t>
      </w:r>
    </w:p>
    <w:p w14:paraId="483FE591" w14:textId="77777777" w:rsidR="00D946B1" w:rsidRPr="00D946B1" w:rsidRDefault="00D946B1" w:rsidP="00D946B1">
      <w:pPr>
        <w:rPr>
          <w:lang w:val="en-CA"/>
        </w:rPr>
      </w:pPr>
      <w:r w:rsidRPr="00D946B1">
        <w:rPr>
          <w:lang w:val="en-CA"/>
        </w:rPr>
        <w:t xml:space="preserve">  dish: Dish;</w:t>
      </w:r>
    </w:p>
    <w:p w14:paraId="5656BC5F" w14:textId="77777777" w:rsidR="00D946B1" w:rsidRPr="00D946B1" w:rsidRDefault="00D946B1" w:rsidP="00D946B1">
      <w:pPr>
        <w:rPr>
          <w:lang w:val="en-CA"/>
        </w:rPr>
      </w:pPr>
    </w:p>
    <w:p w14:paraId="3BF0FD6D" w14:textId="58857A67" w:rsidR="00D946B1" w:rsidRDefault="00D946B1" w:rsidP="00D946B1">
      <w:pPr>
        <w:rPr>
          <w:lang w:val="en-CA"/>
        </w:rPr>
      </w:pPr>
      <w:r w:rsidRPr="00D946B1">
        <w:rPr>
          <w:lang w:val="en-CA"/>
        </w:rPr>
        <w:t>. . .</w:t>
      </w:r>
    </w:p>
    <w:p w14:paraId="13B59EDB" w14:textId="77777777" w:rsidR="00D946B1" w:rsidRDefault="00D946B1" w:rsidP="00D946B1">
      <w:pPr>
        <w:rPr>
          <w:lang w:val="en-CA"/>
        </w:rPr>
      </w:pPr>
    </w:p>
    <w:p w14:paraId="1D30EBD4" w14:textId="77777777" w:rsidR="00D946B1" w:rsidRPr="00D946B1" w:rsidRDefault="00D946B1" w:rsidP="00D946B1">
      <w:pPr>
        <w:numPr>
          <w:ilvl w:val="0"/>
          <w:numId w:val="8"/>
        </w:numPr>
        <w:spacing w:before="100" w:beforeAutospacing="1" w:after="100" w:afterAutospacing="1"/>
        <w:ind w:left="120"/>
        <w:rPr>
          <w:rFonts w:ascii="Helvetica Neue" w:eastAsia="Times New Roman" w:hAnsi="Helvetica Neue" w:cs="Times New Roman"/>
          <w:color w:val="333333"/>
          <w:sz w:val="21"/>
          <w:szCs w:val="21"/>
        </w:rPr>
      </w:pPr>
      <w:r w:rsidRPr="00D946B1">
        <w:rPr>
          <w:rFonts w:ascii="Helvetica Neue" w:eastAsia="Times New Roman" w:hAnsi="Helvetica Neue" w:cs="Times New Roman"/>
          <w:color w:val="333333"/>
          <w:sz w:val="21"/>
          <w:szCs w:val="21"/>
        </w:rPr>
        <w:t>Save the changes and do a Git commit with the message "Data Binding".</w:t>
      </w:r>
    </w:p>
    <w:p w14:paraId="399BFE71" w14:textId="40201E6C" w:rsidR="00D946B1" w:rsidRDefault="001A4329" w:rsidP="00D946B1">
      <w:pPr>
        <w:rPr>
          <w:lang w:val="en-CA"/>
        </w:rPr>
      </w:pPr>
      <w:hyperlink r:id="rId8" w:anchor="!%23data-binding" w:history="1">
        <w:r w:rsidR="00B01348" w:rsidRPr="0081114E">
          <w:rPr>
            <w:rStyle w:val="Hyperlink"/>
            <w:lang w:val="en-CA"/>
          </w:rPr>
          <w:t>https://angular.io/guide/architecture#!%23data-binding</w:t>
        </w:r>
      </w:hyperlink>
    </w:p>
    <w:p w14:paraId="204FD607" w14:textId="2FCD1985" w:rsidR="00B01348" w:rsidRDefault="001A4329" w:rsidP="00D946B1">
      <w:pPr>
        <w:rPr>
          <w:lang w:val="en-CA"/>
        </w:rPr>
      </w:pPr>
      <w:hyperlink r:id="rId9" w:history="1">
        <w:r w:rsidR="00B01348" w:rsidRPr="0081114E">
          <w:rPr>
            <w:rStyle w:val="Hyperlink"/>
            <w:lang w:val="en-CA"/>
          </w:rPr>
          <w:t>https://angular.io/guide/template-syntax</w:t>
        </w:r>
      </w:hyperlink>
    </w:p>
    <w:p w14:paraId="5CBE6DF0" w14:textId="77777777" w:rsidR="00B01348" w:rsidRDefault="00B01348" w:rsidP="00D946B1">
      <w:pPr>
        <w:rPr>
          <w:lang w:val="en-CA"/>
        </w:rPr>
      </w:pPr>
    </w:p>
    <w:p w14:paraId="330F840D" w14:textId="77777777" w:rsidR="00CE2280" w:rsidRPr="00CE2280" w:rsidRDefault="00CE2280" w:rsidP="00CE2280">
      <w:pPr>
        <w:spacing w:after="300" w:line="540" w:lineRule="atLeast"/>
        <w:outlineLvl w:val="0"/>
        <w:rPr>
          <w:rFonts w:ascii="Arial" w:eastAsia="Times New Roman" w:hAnsi="Arial" w:cs="Arial"/>
          <w:color w:val="333333"/>
          <w:kern w:val="36"/>
          <w:sz w:val="48"/>
          <w:szCs w:val="48"/>
        </w:rPr>
      </w:pPr>
      <w:r w:rsidRPr="00CE2280">
        <w:rPr>
          <w:rFonts w:ascii="Arial" w:eastAsia="Times New Roman" w:hAnsi="Arial" w:cs="Arial"/>
          <w:color w:val="333333"/>
          <w:kern w:val="36"/>
          <w:sz w:val="48"/>
          <w:szCs w:val="48"/>
        </w:rPr>
        <w:t>Angular Service Basics: Objectives and Outcomes</w:t>
      </w:r>
    </w:p>
    <w:p w14:paraId="7549A56F" w14:textId="77777777" w:rsidR="00CE2280" w:rsidRPr="00CE2280" w:rsidRDefault="00CE2280" w:rsidP="00CE2280">
      <w:pPr>
        <w:spacing w:after="300" w:line="300" w:lineRule="atLeast"/>
        <w:rPr>
          <w:rFonts w:ascii="Arial" w:hAnsi="Arial" w:cs="Arial"/>
          <w:color w:val="333333"/>
          <w:sz w:val="21"/>
          <w:szCs w:val="21"/>
        </w:rPr>
      </w:pPr>
      <w:r w:rsidRPr="00CE2280">
        <w:rPr>
          <w:rFonts w:ascii="Arial" w:hAnsi="Arial" w:cs="Arial"/>
          <w:color w:val="333333"/>
          <w:sz w:val="21"/>
          <w:szCs w:val="21"/>
        </w:rPr>
        <w:t>In this lesson you will learn about the basics of Angular services and how they interact with Angular components. You will also learn the basics of Model-View-Controller (MVC) and Model-View-ViewModel (MVVM) software engineering paradigms. You will also be introduced to the basics of Dependency Injection (DI). At the end of this course you will be able to:</w:t>
      </w:r>
    </w:p>
    <w:p w14:paraId="255C94CD" w14:textId="77777777" w:rsidR="00CE2280" w:rsidRPr="00CE2280" w:rsidRDefault="00CE2280" w:rsidP="00CE2280">
      <w:pPr>
        <w:numPr>
          <w:ilvl w:val="0"/>
          <w:numId w:val="9"/>
        </w:numPr>
        <w:spacing w:before="100" w:beforeAutospacing="1" w:after="150"/>
        <w:ind w:left="120"/>
        <w:rPr>
          <w:rFonts w:ascii="Helvetica Neue" w:eastAsia="Times New Roman" w:hAnsi="Helvetica Neue" w:cs="Times New Roman"/>
          <w:color w:val="333333"/>
          <w:sz w:val="21"/>
          <w:szCs w:val="21"/>
        </w:rPr>
      </w:pPr>
      <w:r w:rsidRPr="00CE2280">
        <w:rPr>
          <w:rFonts w:ascii="Helvetica Neue" w:eastAsia="Times New Roman" w:hAnsi="Helvetica Neue" w:cs="Times New Roman"/>
          <w:color w:val="333333"/>
          <w:sz w:val="21"/>
          <w:szCs w:val="21"/>
        </w:rPr>
        <w:t>Add an Angular service and inject into a module and make use of it in the components.</w:t>
      </w:r>
    </w:p>
    <w:p w14:paraId="6BC55184" w14:textId="77777777" w:rsidR="00CE2280" w:rsidRPr="00CE2280" w:rsidRDefault="00CE2280" w:rsidP="00CE2280">
      <w:pPr>
        <w:numPr>
          <w:ilvl w:val="0"/>
          <w:numId w:val="9"/>
        </w:numPr>
        <w:spacing w:before="100" w:beforeAutospacing="1" w:after="100" w:afterAutospacing="1"/>
        <w:ind w:left="120"/>
        <w:rPr>
          <w:rFonts w:ascii="Helvetica Neue" w:eastAsia="Times New Roman" w:hAnsi="Helvetica Neue" w:cs="Times New Roman"/>
          <w:color w:val="333333"/>
          <w:sz w:val="21"/>
          <w:szCs w:val="21"/>
        </w:rPr>
      </w:pPr>
      <w:r w:rsidRPr="00CE2280">
        <w:rPr>
          <w:rFonts w:ascii="Helvetica Neue" w:eastAsia="Times New Roman" w:hAnsi="Helvetica Neue" w:cs="Times New Roman"/>
          <w:color w:val="333333"/>
          <w:sz w:val="21"/>
          <w:szCs w:val="21"/>
        </w:rPr>
        <w:t>Understand the basics of MVC and MVVM, and DI.</w:t>
      </w:r>
    </w:p>
    <w:p w14:paraId="0C5C2755"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[MUSIC] In the web development you often hear</w:t>
      </w:r>
    </w:p>
    <w:p w14:paraId="465DA71E"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people talking about the MVC framework and the MVVM framework and so on. What exactly are these frameworks? How are they useful in</w:t>
      </w:r>
    </w:p>
    <w:p w14:paraId="11E10F6E"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doing web development? Let's talk about that briefly next. In the software engineering world, you often hear people talking</w:t>
      </w:r>
    </w:p>
    <w:p w14:paraId="0219A729"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about design patterns. What exactly they mean is to stop</w:t>
      </w:r>
    </w:p>
    <w:p w14:paraId="2D2E8C37"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reinventing the wheel every single time. A design pattern is a well-documented</w:t>
      </w:r>
    </w:p>
    <w:p w14:paraId="6DC5D5EC"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solution to a recurring problem. Very often, you see yourself</w:t>
      </w:r>
    </w:p>
    <w:p w14:paraId="59ACBB90"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repeatedly solving similar problems. If we have a well specified documentation</w:t>
      </w:r>
    </w:p>
    <w:p w14:paraId="52A474D4"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of how to solve these problems, why keep reinventing</w:t>
      </w:r>
    </w:p>
    <w:p w14:paraId="0A22C9F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wheel every single time? So that is where the software engineering's design</w:t>
      </w:r>
    </w:p>
    <w:p w14:paraId="73AB30F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pattern concept originates. Sometimes you also see people referring</w:t>
      </w:r>
    </w:p>
    <w:p w14:paraId="0981857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to this as an architecture pattern. So to summarize, software design</w:t>
      </w:r>
    </w:p>
    <w:p w14:paraId="48E8E524"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patterns in particular are a reusable solution to commonly occurring</w:t>
      </w:r>
    </w:p>
    <w:p w14:paraId="29AB6C8C"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problems that are solved in software. Now in this context, you often hear</w:t>
      </w:r>
    </w:p>
    <w:p w14:paraId="307001DD"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people talking about the gang of four. This was a group of four authors</w:t>
      </w:r>
    </w:p>
    <w:p w14:paraId="54044E4E"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that wrote this seminal book called Design Patterns: Elements of</w:t>
      </w:r>
    </w:p>
    <w:p w14:paraId="443CEA1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Reusable Object-Oriented Software. In this book, they identified</w:t>
      </w:r>
    </w:p>
    <w:p w14:paraId="6FEC5EF2"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a large set of commonly used design patterns in software engineering. This was one of the first well-documented</w:t>
      </w:r>
    </w:p>
    <w:p w14:paraId="5A0362C6"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exploration of design patterns, and hence, became the gold standard for</w:t>
      </w:r>
    </w:p>
    <w:p w14:paraId="4EF11F52"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anybody working in software engineering,</w:t>
      </w:r>
    </w:p>
    <w:p w14:paraId="134B5B04"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especially concerned about design packets. This software engineering</w:t>
      </w:r>
    </w:p>
    <w:p w14:paraId="4CEF7435"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pattern enables us to isolate domain logic from the user interface. So you're basically separating</w:t>
      </w:r>
    </w:p>
    <w:p w14:paraId="1949E13C"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user's view of the information from the actual logic and how</w:t>
      </w:r>
    </w:p>
    <w:p w14:paraId="4252755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information stored and manipulated. Now this separation of concerns concept</w:t>
      </w:r>
    </w:p>
    <w:p w14:paraId="706B78F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you're going to be hearing over and over again in this context. The separation of concerns is what</w:t>
      </w:r>
    </w:p>
    <w:p w14:paraId="660BB18E"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facilitates independent development of each of these three parts</w:t>
      </w:r>
    </w:p>
    <w:p w14:paraId="69A7861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lastRenderedPageBreak/>
        <w:t>of our application and also enables testing and</w:t>
      </w:r>
    </w:p>
    <w:p w14:paraId="5AD07467"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maintenance of these different parts. Now we can divide our entire</w:t>
      </w:r>
    </w:p>
    <w:p w14:paraId="0A0E6EE9"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application into three parts, the view that is primarily concerned</w:t>
      </w:r>
    </w:p>
    <w:p w14:paraId="66C18BCD"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with presenting information to the user, the model that stores the domain state and</w:t>
      </w:r>
    </w:p>
    <w:p w14:paraId="2A1D294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domain logic and also provides the way of manipulating this state from</w:t>
      </w:r>
    </w:p>
    <w:p w14:paraId="3BC5D25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rest of the application and the controller that mediates</w:t>
      </w:r>
    </w:p>
    <w:p w14:paraId="2F2391B3"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between the view and the model. We'll talk about each of these three</w:t>
      </w:r>
    </w:p>
    <w:p w14:paraId="0299530D"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parts in a bit more detail next. In the MVC framework,</w:t>
      </w:r>
    </w:p>
    <w:p w14:paraId="4F13D717"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model manages the behavior and data of the application domain. And the model responds to requests for</w:t>
      </w:r>
    </w:p>
    <w:p w14:paraId="472F5E2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information about its current state. So typically when the view wants to</w:t>
      </w:r>
    </w:p>
    <w:p w14:paraId="7F3B017C"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render, or the view wants to update itself, it might query the model</w:t>
      </w:r>
    </w:p>
    <w:p w14:paraId="15B4E8A9"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in order to obtain information so that it can be rendered</w:t>
      </w:r>
    </w:p>
    <w:p w14:paraId="584E638D"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appropriately to the user. The model also will respond to</w:t>
      </w:r>
    </w:p>
    <w:p w14:paraId="524DEEFD"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requests for change of its state. This is usually done through the control. In an event-driven system, the model also can be</w:t>
      </w:r>
    </w:p>
    <w:p w14:paraId="12D646C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configured to notify observers. So viewers can register themselves</w:t>
      </w:r>
    </w:p>
    <w:p w14:paraId="416675EB"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as observers for the model and so when the model is updated the views</w:t>
      </w:r>
    </w:p>
    <w:p w14:paraId="12C69D9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will be automatically triggered to update themselves based on</w:t>
      </w:r>
    </w:p>
    <w:p w14:paraId="6898DFA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change to that model state. The view itself is concern with presenting</w:t>
      </w:r>
    </w:p>
    <w:p w14:paraId="4BC816A7"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information to the users in a user interface element in such a way that</w:t>
      </w:r>
    </w:p>
    <w:p w14:paraId="5619E579"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it facilitates both the presentation of information to the user and also enables</w:t>
      </w:r>
    </w:p>
    <w:p w14:paraId="3A8546DF"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user to interact with the application. So the view may represent one</w:t>
      </w:r>
    </w:p>
    <w:p w14:paraId="25FCB2C7"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representation of the model state. So, from single model,</w:t>
      </w:r>
    </w:p>
    <w:p w14:paraId="6A6346FF"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you can easily derive multiple ways presenting this information to the user,</w:t>
      </w:r>
    </w:p>
    <w:p w14:paraId="7DA78225"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depending upon for example, depending upon the viewport size. So a small size viewport like</w:t>
      </w:r>
    </w:p>
    <w:p w14:paraId="1E38B9A8"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on a mobile application, the information will be presented</w:t>
      </w:r>
    </w:p>
    <w:p w14:paraId="01373162"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in a different way as opposed to a larger view port that is</w:t>
      </w:r>
    </w:p>
    <w:p w14:paraId="3D6E3DC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facilitated on a desktop computer. So in an MVC framework all the display</w:t>
      </w:r>
    </w:p>
    <w:p w14:paraId="49454946"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of information has a one to one correspondence with the model state. The third piece of puzzle in the MCV</w:t>
      </w:r>
    </w:p>
    <w:p w14:paraId="0218CE09"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framework is the controller. The job of the controller is to</w:t>
      </w:r>
    </w:p>
    <w:p w14:paraId="0CA4ED50"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receive information from the view. So any user interaction that is</w:t>
      </w:r>
    </w:p>
    <w:p w14:paraId="2E30D8D4"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performed will be captured and then passed onto the controller in order</w:t>
      </w:r>
    </w:p>
    <w:p w14:paraId="22FB016B"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to act on these user interactions. And it is the job of the controller then</w:t>
      </w:r>
    </w:p>
    <w:p w14:paraId="12722A3F"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to initiate a change of the state of the model, if it is required</w:t>
      </w:r>
    </w:p>
    <w:p w14:paraId="40CB6FD7"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in this particular situation. So the controller will appropriately cause</w:t>
      </w:r>
    </w:p>
    <w:p w14:paraId="578E6F19"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change of the state of the model. So to summarize,</w:t>
      </w:r>
    </w:p>
    <w:p w14:paraId="0E48E81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controller can accept input from the user in terms of the user</w:t>
      </w:r>
    </w:p>
    <w:p w14:paraId="1DFCF50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interactions that have taken place, and then it will instruct</w:t>
      </w:r>
    </w:p>
    <w:p w14:paraId="0C4FECC0"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model to change the state. Simultaneously, the controller may also cause the view to change the way the</w:t>
      </w:r>
    </w:p>
    <w:p w14:paraId="713A3CDE"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information is being shown in the view. So that is the reason why in</w:t>
      </w:r>
    </w:p>
    <w:p w14:paraId="623DF68D"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this picture you have two arrows going from the controller, one towards</w:t>
      </w:r>
    </w:p>
    <w:p w14:paraId="7E285A42"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model and the other towards the view. Sometimes you hear people talking about</w:t>
      </w:r>
    </w:p>
    <w:p w14:paraId="6D1B8A6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model view view-model approach. The model view view-model approach is,</w:t>
      </w:r>
    </w:p>
    <w:p w14:paraId="5499E8D6"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in some sense, a derivative of the model</w:t>
      </w:r>
    </w:p>
    <w:p w14:paraId="2F863BF9" w14:textId="77777777" w:rsidR="00572880" w:rsidRPr="00D667DA" w:rsidRDefault="00572880" w:rsidP="005B787E">
      <w:pPr>
        <w:pStyle w:val="PlainText"/>
        <w:rPr>
          <w:rFonts w:ascii="Courier New" w:hAnsi="Courier New" w:cs="Courier New"/>
        </w:rPr>
      </w:pPr>
      <w:r w:rsidRPr="00D667DA">
        <w:rPr>
          <w:rFonts w:ascii="Courier New" w:hAnsi="Courier New" w:cs="Courier New"/>
        </w:rPr>
        <w:lastRenderedPageBreak/>
        <w:t>view controller approach. Sometimes you also hear people</w:t>
      </w:r>
    </w:p>
    <w:p w14:paraId="4BB79E5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referring to it as the model view view-binder approach. In here, you have the model that</w:t>
      </w:r>
    </w:p>
    <w:p w14:paraId="5E41619D"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represents the business logic and the data for your application. From the model, you derive a view-model,</w:t>
      </w:r>
    </w:p>
    <w:p w14:paraId="0D4ABC39"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which encapsulates that part of the information that is</w:t>
      </w:r>
    </w:p>
    <w:p w14:paraId="072397AC"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required for rendering a specific view. So the view-model is the abstraction</w:t>
      </w:r>
    </w:p>
    <w:p w14:paraId="7B7E6777"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of the view that exposes the public properties and</w:t>
      </w:r>
    </w:p>
    <w:p w14:paraId="3B543319"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various commands that are available. So this provides</w:t>
      </w:r>
    </w:p>
    <w:p w14:paraId="28390B18"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a declarative data binding. In some sense, the way the component and the templates in angular are implemented,</w:t>
      </w:r>
    </w:p>
    <w:p w14:paraId="2F6B565C"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it can be viewed as a variant of the model</w:t>
      </w:r>
    </w:p>
    <w:p w14:paraId="43DCDB91"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view view-model approach. With this quick understanding of</w:t>
      </w:r>
    </w:p>
    <w:p w14:paraId="0AE022D8"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the MVC and the MVVM framework, let's now proceed to understand</w:t>
      </w:r>
    </w:p>
    <w:p w14:paraId="53A571CA" w14:textId="77777777" w:rsidR="00572880" w:rsidRPr="00D667DA" w:rsidRDefault="00572880" w:rsidP="005B787E">
      <w:pPr>
        <w:pStyle w:val="PlainText"/>
        <w:rPr>
          <w:rFonts w:ascii="Courier New" w:hAnsi="Courier New" w:cs="Courier New"/>
        </w:rPr>
      </w:pPr>
      <w:r w:rsidRPr="00D667DA">
        <w:rPr>
          <w:rFonts w:ascii="Courier New" w:hAnsi="Courier New" w:cs="Courier New"/>
        </w:rPr>
        <w:t>more about angular services. [MUSIC]</w:t>
      </w:r>
    </w:p>
    <w:p w14:paraId="6A58D8F5" w14:textId="268DCFF0" w:rsidR="00B01348" w:rsidRDefault="00732511" w:rsidP="00D946B1">
      <w:pPr>
        <w:rPr>
          <w:lang w:val="en-CA"/>
        </w:rPr>
      </w:pPr>
      <w:r>
        <w:rPr>
          <w:noProof/>
        </w:rPr>
        <w:lastRenderedPageBreak/>
        <w:drawing>
          <wp:inline distT="0" distB="0" distL="0" distR="0" wp14:anchorId="38A364BD" wp14:editId="1B9C74F8">
            <wp:extent cx="5943600" cy="2819400"/>
            <wp:effectExtent l="0" t="0" r="0" b="0"/>
            <wp:docPr id="7" name="Picture 7" descr="../../../Desktop/Screen%20Shot%202017-12-21%20at%2011.48.2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2-21%20at%2011.48.21%20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r>
        <w:rPr>
          <w:noProof/>
        </w:rPr>
        <w:drawing>
          <wp:inline distT="0" distB="0" distL="0" distR="0" wp14:anchorId="7509A2BB" wp14:editId="435B746A">
            <wp:extent cx="5943600" cy="2438400"/>
            <wp:effectExtent l="0" t="0" r="0" b="0"/>
            <wp:docPr id="8" name="Picture 8" descr="../../../Desktop/Screen%20Shot%202017-12-21%20at%2011.48.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12-21%20at%2011.48.33%20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r>
        <w:rPr>
          <w:noProof/>
        </w:rPr>
        <w:drawing>
          <wp:inline distT="0" distB="0" distL="0" distR="0" wp14:anchorId="2D74CD12" wp14:editId="746A9D74">
            <wp:extent cx="5930900" cy="2628900"/>
            <wp:effectExtent l="0" t="0" r="12700" b="12700"/>
            <wp:docPr id="6" name="Picture 6" descr="../../../Desktop/Screen%20Shot%202017-12-21%20at%2011.48.0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2-21%20at%2011.48.00%20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900" cy="2628900"/>
                    </a:xfrm>
                    <a:prstGeom prst="rect">
                      <a:avLst/>
                    </a:prstGeom>
                    <a:noFill/>
                    <a:ln>
                      <a:noFill/>
                    </a:ln>
                  </pic:spPr>
                </pic:pic>
              </a:graphicData>
            </a:graphic>
          </wp:inline>
        </w:drawing>
      </w:r>
    </w:p>
    <w:p w14:paraId="296F0454" w14:textId="77777777" w:rsidR="00732511" w:rsidRDefault="00732511" w:rsidP="00D946B1">
      <w:pPr>
        <w:rPr>
          <w:lang w:val="en-CA"/>
        </w:rPr>
      </w:pPr>
    </w:p>
    <w:p w14:paraId="1374088D" w14:textId="3FB65B5A" w:rsidR="00732511" w:rsidRDefault="00732511" w:rsidP="00D946B1">
      <w:pPr>
        <w:rPr>
          <w:lang w:val="en-CA"/>
        </w:rPr>
      </w:pPr>
      <w:r>
        <w:rPr>
          <w:noProof/>
        </w:rPr>
        <w:lastRenderedPageBreak/>
        <w:drawing>
          <wp:inline distT="0" distB="0" distL="0" distR="0" wp14:anchorId="3B781E5E" wp14:editId="0F36ADCD">
            <wp:extent cx="5943600" cy="2616200"/>
            <wp:effectExtent l="0" t="0" r="0" b="0"/>
            <wp:docPr id="10" name="Picture 10" descr="../../../Desktop/Screen%20Shot%202017-12-21%20at%2011.49.1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2-21%20at%2011.49.15%20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r>
        <w:rPr>
          <w:noProof/>
        </w:rPr>
        <w:drawing>
          <wp:inline distT="0" distB="0" distL="0" distR="0" wp14:anchorId="6572DF1C" wp14:editId="1257BF11">
            <wp:extent cx="5930900" cy="2387600"/>
            <wp:effectExtent l="0" t="0" r="12700" b="0"/>
            <wp:docPr id="9" name="Picture 9" descr="../../../Desktop/Screen%20Shot%202017-12-21%20at%2011.49.0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12-21%20at%2011.49.03%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0900" cy="2387600"/>
                    </a:xfrm>
                    <a:prstGeom prst="rect">
                      <a:avLst/>
                    </a:prstGeom>
                    <a:noFill/>
                    <a:ln>
                      <a:noFill/>
                    </a:ln>
                  </pic:spPr>
                </pic:pic>
              </a:graphicData>
            </a:graphic>
          </wp:inline>
        </w:drawing>
      </w:r>
    </w:p>
    <w:p w14:paraId="51DB6948" w14:textId="7070B4D1" w:rsidR="00732511" w:rsidRDefault="00732511" w:rsidP="00D946B1">
      <w:pPr>
        <w:rPr>
          <w:lang w:val="en-CA"/>
        </w:rPr>
      </w:pPr>
      <w:r>
        <w:rPr>
          <w:noProof/>
        </w:rPr>
        <w:drawing>
          <wp:inline distT="0" distB="0" distL="0" distR="0" wp14:anchorId="3420A229" wp14:editId="38E97D17">
            <wp:extent cx="5943600" cy="3225800"/>
            <wp:effectExtent l="0" t="0" r="0" b="0"/>
            <wp:docPr id="11" name="Picture 11" descr="../../../Desktop/Screen%20Shot%202017-12-21%20at%2011.49.3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2-21%20at%2011.49.33%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25800"/>
                    </a:xfrm>
                    <a:prstGeom prst="rect">
                      <a:avLst/>
                    </a:prstGeom>
                    <a:noFill/>
                    <a:ln>
                      <a:noFill/>
                    </a:ln>
                  </pic:spPr>
                </pic:pic>
              </a:graphicData>
            </a:graphic>
          </wp:inline>
        </w:drawing>
      </w:r>
    </w:p>
    <w:p w14:paraId="41BFA149" w14:textId="0B6AB293" w:rsidR="005B787E" w:rsidRDefault="005B787E" w:rsidP="00D946B1">
      <w:pPr>
        <w:rPr>
          <w:lang w:val="en-CA"/>
        </w:rPr>
      </w:pPr>
      <w:r>
        <w:rPr>
          <w:lang w:val="en-CA"/>
        </w:rPr>
        <w:lastRenderedPageBreak/>
        <w:t>Angular service: why we need ?</w:t>
      </w:r>
    </w:p>
    <w:p w14:paraId="49E904D1" w14:textId="77777777" w:rsidR="005B787E" w:rsidRDefault="005B787E" w:rsidP="00D946B1">
      <w:pPr>
        <w:rPr>
          <w:lang w:val="en-CA"/>
        </w:rPr>
      </w:pPr>
    </w:p>
    <w:p w14:paraId="1751736B" w14:textId="12E68445" w:rsidR="005B787E" w:rsidRDefault="00C57671" w:rsidP="00D946B1">
      <w:pPr>
        <w:rPr>
          <w:lang w:val="en-CA"/>
        </w:rPr>
      </w:pPr>
      <w:r>
        <w:rPr>
          <w:lang w:val="en-CA"/>
        </w:rPr>
        <w:t xml:space="preserve">When we develop an angular repetition, we want to keep our component classes as clean as possible. They should be mainly concentrated on acting as the mediator </w:t>
      </w:r>
      <w:r w:rsidR="008A1772">
        <w:rPr>
          <w:lang w:val="en-CA"/>
        </w:rPr>
        <w:t xml:space="preserve">between the view and the application logic, between the view and the model in some sense. </w:t>
      </w:r>
    </w:p>
    <w:p w14:paraId="08F84482" w14:textId="77777777" w:rsidR="00D7311E" w:rsidRDefault="00D7311E" w:rsidP="00D946B1">
      <w:pPr>
        <w:rPr>
          <w:lang w:val="en-CA"/>
        </w:rPr>
      </w:pPr>
    </w:p>
    <w:p w14:paraId="3768F536" w14:textId="54C99B32" w:rsidR="00D7311E" w:rsidRDefault="00D7311E" w:rsidP="00D946B1">
      <w:pPr>
        <w:rPr>
          <w:lang w:val="en-CA"/>
        </w:rPr>
      </w:pPr>
      <w:r>
        <w:rPr>
          <w:lang w:val="en-CA"/>
        </w:rPr>
        <w:t>Component classes should be kept lean:</w:t>
      </w:r>
    </w:p>
    <w:p w14:paraId="5093E51E" w14:textId="5DA02A2D" w:rsidR="00D7311E" w:rsidRDefault="00D7311E" w:rsidP="00D946B1">
      <w:pPr>
        <w:rPr>
          <w:lang w:val="en-CA"/>
        </w:rPr>
      </w:pPr>
      <w:r>
        <w:rPr>
          <w:lang w:val="en-CA"/>
        </w:rPr>
        <w:t>Fetching data from server, user input validation and logging should be delegated to a service</w:t>
      </w:r>
    </w:p>
    <w:p w14:paraId="45CCD1F9" w14:textId="74BE2FFD" w:rsidR="00D7311E" w:rsidRDefault="00D7311E" w:rsidP="00D946B1">
      <w:pPr>
        <w:rPr>
          <w:lang w:val="en-CA"/>
        </w:rPr>
      </w:pPr>
      <w:r>
        <w:rPr>
          <w:lang w:val="en-CA"/>
        </w:rPr>
        <w:t>Mainly act as a mediator between the view and application logic</w:t>
      </w:r>
    </w:p>
    <w:p w14:paraId="647EEFB0" w14:textId="77777777" w:rsidR="00D7311E" w:rsidRDefault="00D7311E" w:rsidP="00D946B1">
      <w:pPr>
        <w:rPr>
          <w:lang w:val="en-CA"/>
        </w:rPr>
      </w:pPr>
    </w:p>
    <w:p w14:paraId="3F44032F" w14:textId="277726F3" w:rsidR="00D7311E" w:rsidRDefault="004B24B0" w:rsidP="00D946B1">
      <w:pPr>
        <w:rPr>
          <w:lang w:val="en-CA"/>
        </w:rPr>
      </w:pPr>
      <w:r>
        <w:rPr>
          <w:lang w:val="en-CA"/>
        </w:rPr>
        <w:t>Try to factor out application logic into services and let them do the heavy lifting</w:t>
      </w:r>
    </w:p>
    <w:p w14:paraId="10E7CB83" w14:textId="128DE12B" w:rsidR="004B24B0" w:rsidRDefault="004B24B0" w:rsidP="00D946B1">
      <w:pPr>
        <w:rPr>
          <w:lang w:val="en-CA"/>
        </w:rPr>
      </w:pPr>
      <w:r>
        <w:rPr>
          <w:lang w:val="en-CA"/>
        </w:rPr>
        <w:t>Dependency injection</w:t>
      </w:r>
    </w:p>
    <w:p w14:paraId="6A928890" w14:textId="5410BA82" w:rsidR="004B24B0" w:rsidRDefault="004B24B0" w:rsidP="00D946B1">
      <w:pPr>
        <w:rPr>
          <w:lang w:val="en-CA"/>
        </w:rPr>
      </w:pPr>
      <w:r>
        <w:rPr>
          <w:noProof/>
        </w:rPr>
        <w:drawing>
          <wp:inline distT="0" distB="0" distL="0" distR="0" wp14:anchorId="7AD44A6B" wp14:editId="76772699">
            <wp:extent cx="5930900" cy="2734945"/>
            <wp:effectExtent l="0" t="0" r="12700" b="8255"/>
            <wp:docPr id="1" name="Picture 1" descr="../../../Desktop/Screen%20Shot%202017-12-22%20at%2011.03.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2%20at%2011.03.18%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900" cy="2734945"/>
                    </a:xfrm>
                    <a:prstGeom prst="rect">
                      <a:avLst/>
                    </a:prstGeom>
                    <a:noFill/>
                    <a:ln>
                      <a:noFill/>
                    </a:ln>
                  </pic:spPr>
                </pic:pic>
              </a:graphicData>
            </a:graphic>
          </wp:inline>
        </w:drawing>
      </w:r>
    </w:p>
    <w:p w14:paraId="64D6A76A" w14:textId="77777777" w:rsidR="005B4915" w:rsidRDefault="005B4915" w:rsidP="00D946B1">
      <w:pPr>
        <w:rPr>
          <w:lang w:val="en-CA"/>
        </w:rPr>
      </w:pPr>
    </w:p>
    <w:p w14:paraId="19E17210" w14:textId="02D78D1F" w:rsidR="005B4915" w:rsidRDefault="005B4915" w:rsidP="00D946B1">
      <w:pPr>
        <w:rPr>
          <w:lang w:val="en-CA"/>
        </w:rPr>
      </w:pPr>
      <w:r>
        <w:rPr>
          <w:lang w:val="en-CA"/>
        </w:rPr>
        <w:t>Related concepts</w:t>
      </w:r>
    </w:p>
    <w:p w14:paraId="78E1A082" w14:textId="77777777" w:rsidR="005B4915" w:rsidRDefault="005B4915" w:rsidP="00D946B1">
      <w:pPr>
        <w:rPr>
          <w:lang w:val="en-CA"/>
        </w:rPr>
      </w:pPr>
    </w:p>
    <w:p w14:paraId="224D9556" w14:textId="65C72165" w:rsidR="005B4915" w:rsidRDefault="005B4915" w:rsidP="00D946B1">
      <w:pPr>
        <w:rPr>
          <w:lang w:val="en-CA"/>
        </w:rPr>
      </w:pPr>
      <w:r>
        <w:rPr>
          <w:lang w:val="en-CA"/>
        </w:rPr>
        <w:t>Dependency injection</w:t>
      </w:r>
    </w:p>
    <w:p w14:paraId="23591D80" w14:textId="34D230D1" w:rsidR="005B4915" w:rsidRDefault="005B4915" w:rsidP="00D946B1">
      <w:pPr>
        <w:rPr>
          <w:lang w:val="en-CA"/>
        </w:rPr>
      </w:pPr>
      <w:r>
        <w:rPr>
          <w:lang w:val="en-CA"/>
        </w:rPr>
        <w:t>Promises</w:t>
      </w:r>
    </w:p>
    <w:p w14:paraId="50284B00" w14:textId="7E8E25B1" w:rsidR="005B4915" w:rsidRDefault="005B4915" w:rsidP="00D946B1">
      <w:pPr>
        <w:rPr>
          <w:lang w:val="en-CA"/>
        </w:rPr>
      </w:pPr>
      <w:r>
        <w:rPr>
          <w:lang w:val="en-CA"/>
        </w:rPr>
        <w:t>Reactive JavaScript</w:t>
      </w:r>
    </w:p>
    <w:p w14:paraId="7EA79864" w14:textId="77777777" w:rsidR="005B4915" w:rsidRDefault="005B4915" w:rsidP="00D946B1">
      <w:pPr>
        <w:rPr>
          <w:lang w:val="en-CA"/>
        </w:rPr>
      </w:pPr>
    </w:p>
    <w:p w14:paraId="2E48F0C3" w14:textId="5A0A0517" w:rsidR="005B4915" w:rsidRDefault="005B4915" w:rsidP="00D946B1">
      <w:pPr>
        <w:rPr>
          <w:lang w:val="en-CA"/>
        </w:rPr>
      </w:pPr>
      <w:r>
        <w:rPr>
          <w:lang w:val="en-CA"/>
        </w:rPr>
        <w:t>Dependency injection (DI)</w:t>
      </w:r>
    </w:p>
    <w:p w14:paraId="3CDBDF15" w14:textId="77777777" w:rsidR="005B4915" w:rsidRDefault="005B4915" w:rsidP="00D946B1">
      <w:pPr>
        <w:rPr>
          <w:lang w:val="en-CA"/>
        </w:rPr>
      </w:pPr>
    </w:p>
    <w:p w14:paraId="4D7222BD" w14:textId="06A3FF0B" w:rsidR="005B4915" w:rsidRDefault="005B4915" w:rsidP="00D946B1">
      <w:pPr>
        <w:rPr>
          <w:lang w:val="en-CA"/>
        </w:rPr>
      </w:pPr>
      <w:r>
        <w:rPr>
          <w:lang w:val="en-CA"/>
        </w:rPr>
        <w:t>Software design pattern that implements inversion of control for resolving dependencies</w:t>
      </w:r>
    </w:p>
    <w:p w14:paraId="2EAB8F44" w14:textId="4409003A" w:rsidR="005B4915" w:rsidRPr="005B4915" w:rsidRDefault="005B4915" w:rsidP="005B4915">
      <w:pPr>
        <w:pStyle w:val="ListParagraph"/>
        <w:numPr>
          <w:ilvl w:val="0"/>
          <w:numId w:val="10"/>
        </w:numPr>
        <w:rPr>
          <w:lang w:val="en-CA"/>
        </w:rPr>
      </w:pPr>
      <w:r w:rsidRPr="005B4915">
        <w:rPr>
          <w:lang w:val="en-CA"/>
        </w:rPr>
        <w:t>Dependency: an object that can be used (a service)</w:t>
      </w:r>
      <w:r w:rsidR="001A3806">
        <w:rPr>
          <w:lang w:val="en-CA"/>
        </w:rPr>
        <w:t>, object is dependent to another object.</w:t>
      </w:r>
    </w:p>
    <w:p w14:paraId="5C7C0C94" w14:textId="7C1B341E" w:rsidR="005B4915" w:rsidRPr="005B4915" w:rsidRDefault="005B4915" w:rsidP="005B4915">
      <w:pPr>
        <w:pStyle w:val="ListParagraph"/>
        <w:numPr>
          <w:ilvl w:val="0"/>
          <w:numId w:val="10"/>
        </w:numPr>
        <w:rPr>
          <w:lang w:val="en-CA"/>
        </w:rPr>
      </w:pPr>
      <w:r w:rsidRPr="005B4915">
        <w:rPr>
          <w:lang w:val="en-CA"/>
        </w:rPr>
        <w:t>Injection: Passing of a dependency to a dependent object so that it can use it. The client does not need to build object</w:t>
      </w:r>
      <w:r w:rsidR="001A3806">
        <w:rPr>
          <w:lang w:val="en-CA"/>
        </w:rPr>
        <w:t xml:space="preserve">. Able to take an object and make it available to a second object. So the second object can use it. </w:t>
      </w:r>
    </w:p>
    <w:p w14:paraId="0AAA0D90" w14:textId="77777777" w:rsidR="005B4915" w:rsidRDefault="005B4915" w:rsidP="00D946B1">
      <w:pPr>
        <w:rPr>
          <w:lang w:val="en-CA"/>
        </w:rPr>
      </w:pPr>
    </w:p>
    <w:p w14:paraId="2AADBDE9" w14:textId="77777777" w:rsidR="005B4915" w:rsidRDefault="005B4915" w:rsidP="00D946B1">
      <w:pPr>
        <w:rPr>
          <w:lang w:val="en-CA"/>
        </w:rPr>
      </w:pPr>
    </w:p>
    <w:p w14:paraId="3F492D40" w14:textId="77777777" w:rsidR="005B4915" w:rsidRDefault="005B4915" w:rsidP="00D946B1">
      <w:pPr>
        <w:rPr>
          <w:lang w:val="en-CA"/>
        </w:rPr>
      </w:pPr>
    </w:p>
    <w:p w14:paraId="0FBC10C4" w14:textId="5C5ECA42" w:rsidR="005B4915" w:rsidRDefault="001A3806" w:rsidP="00D946B1">
      <w:pPr>
        <w:rPr>
          <w:lang w:val="en-CA"/>
        </w:rPr>
      </w:pPr>
      <w:r>
        <w:rPr>
          <w:lang w:val="en-CA"/>
        </w:rPr>
        <w:t>Dependency</w:t>
      </w:r>
    </w:p>
    <w:p w14:paraId="3AAB656D" w14:textId="4FDF95CA" w:rsidR="001A3806" w:rsidRDefault="001A3806" w:rsidP="00D946B1">
      <w:pPr>
        <w:rPr>
          <w:lang w:val="en-CA"/>
        </w:rPr>
      </w:pPr>
      <w:r>
        <w:rPr>
          <w:lang w:val="en-CA"/>
        </w:rPr>
        <w:t xml:space="preserve">If an object is dependent no another object,  then there are three ways it can access to another object. </w:t>
      </w:r>
    </w:p>
    <w:p w14:paraId="4F824A30" w14:textId="6E201943" w:rsidR="001A3806" w:rsidRPr="001A3806" w:rsidRDefault="001A3806" w:rsidP="001A3806">
      <w:pPr>
        <w:pStyle w:val="ListParagraph"/>
        <w:numPr>
          <w:ilvl w:val="0"/>
          <w:numId w:val="11"/>
        </w:numPr>
        <w:rPr>
          <w:lang w:val="en-CA"/>
        </w:rPr>
      </w:pPr>
      <w:r w:rsidRPr="001A3806">
        <w:rPr>
          <w:lang w:val="en-CA"/>
        </w:rPr>
        <w:t>Create dependency using new operator</w:t>
      </w:r>
      <w:r>
        <w:rPr>
          <w:lang w:val="en-CA"/>
        </w:rPr>
        <w:t xml:space="preserve">, using </w:t>
      </w:r>
      <w:r w:rsidRPr="001A3806">
        <w:rPr>
          <w:i/>
          <w:lang w:val="en-CA"/>
        </w:rPr>
        <w:t>new</w:t>
      </w:r>
    </w:p>
    <w:p w14:paraId="5464EB2D" w14:textId="1FE838F3" w:rsidR="001A3806" w:rsidRPr="001A3806" w:rsidRDefault="001A3806" w:rsidP="001A3806">
      <w:pPr>
        <w:pStyle w:val="ListParagraph"/>
        <w:numPr>
          <w:ilvl w:val="0"/>
          <w:numId w:val="11"/>
        </w:numPr>
        <w:rPr>
          <w:lang w:val="en-CA"/>
        </w:rPr>
      </w:pPr>
      <w:r>
        <w:rPr>
          <w:lang w:val="en-CA"/>
        </w:rPr>
        <w:t xml:space="preserve">Declare an object as global variable, and </w:t>
      </w:r>
      <w:r w:rsidRPr="001A3806">
        <w:rPr>
          <w:lang w:val="en-CA"/>
        </w:rPr>
        <w:t>Looking up dependency using a global variable</w:t>
      </w:r>
    </w:p>
    <w:p w14:paraId="0994BCB4" w14:textId="7D3B4AC8" w:rsidR="0089482F" w:rsidRDefault="001A3806" w:rsidP="0089482F">
      <w:pPr>
        <w:pStyle w:val="ListParagraph"/>
        <w:numPr>
          <w:ilvl w:val="0"/>
          <w:numId w:val="11"/>
        </w:numPr>
        <w:rPr>
          <w:lang w:val="en-CA"/>
        </w:rPr>
      </w:pPr>
      <w:r w:rsidRPr="001A3806">
        <w:rPr>
          <w:lang w:val="en-CA"/>
        </w:rPr>
        <w:t>Have dependency passed to it where needed</w:t>
      </w:r>
      <w:r w:rsidR="0089482F">
        <w:rPr>
          <w:lang w:val="en-CA"/>
        </w:rPr>
        <w:t xml:space="preserve">. If you are dependent on something else, then that something else will be injected into you by a system whenever it is required. Flexibility for software design. </w:t>
      </w:r>
    </w:p>
    <w:p w14:paraId="66B0CEDE" w14:textId="27FD105D" w:rsidR="0089482F" w:rsidRDefault="0089482F" w:rsidP="0089482F">
      <w:pPr>
        <w:pStyle w:val="ListParagraph"/>
        <w:numPr>
          <w:ilvl w:val="0"/>
          <w:numId w:val="11"/>
        </w:numPr>
        <w:rPr>
          <w:lang w:val="en-CA"/>
        </w:rPr>
      </w:pPr>
      <w:r>
        <w:rPr>
          <w:lang w:val="en-CA"/>
        </w:rPr>
        <w:t xml:space="preserve">The third option is mist flexible </w:t>
      </w:r>
    </w:p>
    <w:p w14:paraId="326980F9" w14:textId="1544B1EA" w:rsidR="0089482F" w:rsidRDefault="0089482F" w:rsidP="0089482F">
      <w:pPr>
        <w:pStyle w:val="ListParagraph"/>
        <w:numPr>
          <w:ilvl w:val="1"/>
          <w:numId w:val="11"/>
        </w:numPr>
        <w:rPr>
          <w:lang w:val="en-CA"/>
        </w:rPr>
      </w:pPr>
      <w:r>
        <w:rPr>
          <w:lang w:val="en-CA"/>
        </w:rPr>
        <w:t>Hard coding of dependency avoided</w:t>
      </w:r>
    </w:p>
    <w:p w14:paraId="44A551EC" w14:textId="7CC8CA70" w:rsidR="0089482F" w:rsidRDefault="0089482F" w:rsidP="0089482F">
      <w:pPr>
        <w:pStyle w:val="ListParagraph"/>
        <w:numPr>
          <w:ilvl w:val="1"/>
          <w:numId w:val="11"/>
        </w:numPr>
        <w:rPr>
          <w:lang w:val="en-CA"/>
        </w:rPr>
      </w:pPr>
      <w:r>
        <w:rPr>
          <w:lang w:val="en-CA"/>
        </w:rPr>
        <w:t>Testing becomes feasible</w:t>
      </w:r>
    </w:p>
    <w:p w14:paraId="5B4B8F64" w14:textId="39EC7AD7" w:rsidR="0089482F" w:rsidRDefault="00401860" w:rsidP="0089482F">
      <w:pPr>
        <w:rPr>
          <w:lang w:val="en-CA"/>
        </w:rPr>
      </w:pPr>
      <w:r>
        <w:rPr>
          <w:lang w:val="en-CA"/>
        </w:rPr>
        <w:t>Dependency injection involves four roles:</w:t>
      </w:r>
    </w:p>
    <w:p w14:paraId="5FCC4128" w14:textId="2E317620" w:rsidR="00401860" w:rsidRPr="00401860" w:rsidRDefault="00401860" w:rsidP="00401860">
      <w:pPr>
        <w:pStyle w:val="ListParagraph"/>
        <w:numPr>
          <w:ilvl w:val="0"/>
          <w:numId w:val="12"/>
        </w:numPr>
        <w:rPr>
          <w:lang w:val="en-CA"/>
        </w:rPr>
      </w:pPr>
      <w:r w:rsidRPr="00401860">
        <w:rPr>
          <w:lang w:val="en-CA"/>
        </w:rPr>
        <w:t>The service</w:t>
      </w:r>
    </w:p>
    <w:p w14:paraId="34D6C432" w14:textId="5914FD40" w:rsidR="00401860" w:rsidRPr="00401860" w:rsidRDefault="00401860" w:rsidP="00401860">
      <w:pPr>
        <w:pStyle w:val="ListParagraph"/>
        <w:numPr>
          <w:ilvl w:val="0"/>
          <w:numId w:val="12"/>
        </w:numPr>
        <w:rPr>
          <w:lang w:val="en-CA"/>
        </w:rPr>
      </w:pPr>
      <w:r w:rsidRPr="00401860">
        <w:rPr>
          <w:lang w:val="en-CA"/>
        </w:rPr>
        <w:t>The client</w:t>
      </w:r>
    </w:p>
    <w:p w14:paraId="4F465AC4" w14:textId="77E40452" w:rsidR="00401860" w:rsidRPr="00401860" w:rsidRDefault="00401860" w:rsidP="00401860">
      <w:pPr>
        <w:pStyle w:val="ListParagraph"/>
        <w:numPr>
          <w:ilvl w:val="0"/>
          <w:numId w:val="12"/>
        </w:numPr>
        <w:rPr>
          <w:lang w:val="en-CA"/>
        </w:rPr>
      </w:pPr>
      <w:r w:rsidRPr="00401860">
        <w:rPr>
          <w:lang w:val="en-CA"/>
        </w:rPr>
        <w:t>The interfaces</w:t>
      </w:r>
    </w:p>
    <w:p w14:paraId="7E860E6A" w14:textId="75B34BDE" w:rsidR="00401860" w:rsidRPr="00401860" w:rsidRDefault="00401860" w:rsidP="00401860">
      <w:pPr>
        <w:pStyle w:val="ListParagraph"/>
        <w:numPr>
          <w:ilvl w:val="0"/>
          <w:numId w:val="12"/>
        </w:numPr>
        <w:rPr>
          <w:lang w:val="en-CA"/>
        </w:rPr>
      </w:pPr>
      <w:r w:rsidRPr="00401860">
        <w:rPr>
          <w:lang w:val="en-CA"/>
        </w:rPr>
        <w:t>The injector</w:t>
      </w:r>
    </w:p>
    <w:p w14:paraId="15EE655D" w14:textId="4E4E8202" w:rsidR="00401860" w:rsidRDefault="00401860" w:rsidP="0089482F">
      <w:pPr>
        <w:rPr>
          <w:lang w:val="en-CA"/>
        </w:rPr>
      </w:pPr>
      <w:r>
        <w:rPr>
          <w:lang w:val="en-CA"/>
        </w:rPr>
        <w:t>Angular and DI</w:t>
      </w:r>
    </w:p>
    <w:p w14:paraId="2BE36961" w14:textId="313B741A" w:rsidR="00401860" w:rsidRPr="001411DF" w:rsidRDefault="00401860" w:rsidP="001411DF">
      <w:pPr>
        <w:pStyle w:val="ListParagraph"/>
        <w:numPr>
          <w:ilvl w:val="0"/>
          <w:numId w:val="14"/>
        </w:numPr>
        <w:rPr>
          <w:lang w:val="en-CA"/>
        </w:rPr>
      </w:pPr>
      <w:r w:rsidRPr="001411DF">
        <w:rPr>
          <w:lang w:val="en-CA"/>
        </w:rPr>
        <w:t>Separation of business logic and dependency construction</w:t>
      </w:r>
    </w:p>
    <w:p w14:paraId="7ACD4E22" w14:textId="3FF1F0A8" w:rsidR="00401860" w:rsidRPr="001411DF" w:rsidRDefault="001411DF" w:rsidP="001411DF">
      <w:pPr>
        <w:pStyle w:val="ListParagraph"/>
        <w:numPr>
          <w:ilvl w:val="0"/>
          <w:numId w:val="14"/>
        </w:numPr>
        <w:rPr>
          <w:lang w:val="en-CA"/>
        </w:rPr>
      </w:pPr>
      <w:r w:rsidRPr="001411DF">
        <w:rPr>
          <w:lang w:val="en-CA"/>
        </w:rPr>
        <w:t>The dependency is passed to</w:t>
      </w:r>
      <w:r w:rsidR="00995F93">
        <w:rPr>
          <w:lang w:val="en-CA"/>
        </w:rPr>
        <w:t xml:space="preserve"> the object consuming it where </w:t>
      </w:r>
      <w:r w:rsidRPr="001411DF">
        <w:rPr>
          <w:lang w:val="en-CA"/>
        </w:rPr>
        <w:t>it is needed</w:t>
      </w:r>
    </w:p>
    <w:p w14:paraId="799724B6" w14:textId="50C569BB" w:rsidR="001411DF" w:rsidRPr="001411DF" w:rsidRDefault="001411DF" w:rsidP="001411DF">
      <w:pPr>
        <w:pStyle w:val="ListParagraph"/>
        <w:numPr>
          <w:ilvl w:val="0"/>
          <w:numId w:val="14"/>
        </w:numPr>
        <w:rPr>
          <w:lang w:val="en-CA"/>
        </w:rPr>
      </w:pPr>
      <w:r w:rsidRPr="001411DF">
        <w:rPr>
          <w:lang w:val="en-CA"/>
        </w:rPr>
        <w:t>Angular injector subsystem is responsible for:</w:t>
      </w:r>
    </w:p>
    <w:p w14:paraId="5C15F0D8" w14:textId="7100815C" w:rsidR="001411DF" w:rsidRPr="001411DF" w:rsidRDefault="001411DF" w:rsidP="001411DF">
      <w:pPr>
        <w:pStyle w:val="ListParagraph"/>
        <w:numPr>
          <w:ilvl w:val="0"/>
          <w:numId w:val="13"/>
        </w:numPr>
        <w:rPr>
          <w:lang w:val="en-CA"/>
        </w:rPr>
      </w:pPr>
      <w:r w:rsidRPr="001411DF">
        <w:rPr>
          <w:lang w:val="en-CA"/>
        </w:rPr>
        <w:t>Creating components</w:t>
      </w:r>
    </w:p>
    <w:p w14:paraId="15C63C35" w14:textId="584E0959" w:rsidR="001411DF" w:rsidRPr="001411DF" w:rsidRDefault="001411DF" w:rsidP="001411DF">
      <w:pPr>
        <w:pStyle w:val="ListParagraph"/>
        <w:numPr>
          <w:ilvl w:val="0"/>
          <w:numId w:val="13"/>
        </w:numPr>
        <w:rPr>
          <w:lang w:val="en-CA"/>
        </w:rPr>
      </w:pPr>
      <w:r w:rsidRPr="001411DF">
        <w:rPr>
          <w:lang w:val="en-CA"/>
        </w:rPr>
        <w:t>Resolving their dependencies, and</w:t>
      </w:r>
    </w:p>
    <w:p w14:paraId="18218091" w14:textId="46E8F226" w:rsidR="001411DF" w:rsidRPr="001411DF" w:rsidRDefault="001411DF" w:rsidP="001411DF">
      <w:pPr>
        <w:pStyle w:val="ListParagraph"/>
        <w:numPr>
          <w:ilvl w:val="0"/>
          <w:numId w:val="13"/>
        </w:numPr>
        <w:rPr>
          <w:lang w:val="en-CA"/>
        </w:rPr>
      </w:pPr>
      <w:r w:rsidRPr="001411DF">
        <w:rPr>
          <w:lang w:val="en-CA"/>
        </w:rPr>
        <w:t>Providing then to other components</w:t>
      </w:r>
    </w:p>
    <w:p w14:paraId="7936D07B" w14:textId="77777777" w:rsidR="001411DF" w:rsidRDefault="001411DF" w:rsidP="0089482F">
      <w:pPr>
        <w:rPr>
          <w:lang w:val="en-CA"/>
        </w:rPr>
      </w:pPr>
    </w:p>
    <w:p w14:paraId="78746D97" w14:textId="77777777" w:rsidR="003F186E" w:rsidRDefault="003F186E" w:rsidP="0089482F">
      <w:pPr>
        <w:rPr>
          <w:lang w:val="en-CA"/>
        </w:rPr>
      </w:pPr>
    </w:p>
    <w:p w14:paraId="5482E494" w14:textId="77777777" w:rsidR="003F186E" w:rsidRPr="003F186E" w:rsidRDefault="003F186E" w:rsidP="003F186E">
      <w:pPr>
        <w:spacing w:after="300" w:line="540" w:lineRule="atLeast"/>
        <w:outlineLvl w:val="0"/>
        <w:rPr>
          <w:rFonts w:ascii="Arial" w:eastAsia="Times New Roman" w:hAnsi="Arial" w:cs="Arial"/>
          <w:color w:val="333333"/>
          <w:kern w:val="36"/>
          <w:sz w:val="48"/>
          <w:szCs w:val="48"/>
        </w:rPr>
      </w:pPr>
      <w:r w:rsidRPr="003F186E">
        <w:rPr>
          <w:rFonts w:ascii="Arial" w:eastAsia="Times New Roman" w:hAnsi="Arial" w:cs="Arial"/>
          <w:color w:val="333333"/>
          <w:kern w:val="36"/>
          <w:sz w:val="48"/>
          <w:szCs w:val="48"/>
        </w:rPr>
        <w:t>Exercise (Instructions): Angular Service Basics</w:t>
      </w:r>
    </w:p>
    <w:p w14:paraId="3C87ED4A" w14:textId="77777777" w:rsidR="003F186E" w:rsidRPr="003F186E" w:rsidRDefault="003F186E" w:rsidP="003F186E">
      <w:pPr>
        <w:spacing w:before="540" w:after="180" w:line="360" w:lineRule="atLeast"/>
        <w:outlineLvl w:val="2"/>
        <w:rPr>
          <w:rFonts w:ascii="Arial" w:eastAsia="Times New Roman" w:hAnsi="Arial" w:cs="Arial"/>
          <w:color w:val="333333"/>
        </w:rPr>
      </w:pPr>
      <w:r w:rsidRPr="003F186E">
        <w:rPr>
          <w:rFonts w:ascii="Arial" w:eastAsia="Times New Roman" w:hAnsi="Arial" w:cs="Arial"/>
          <w:color w:val="333333"/>
        </w:rPr>
        <w:t>Objectives and Outcomes</w:t>
      </w:r>
    </w:p>
    <w:p w14:paraId="45A6FC76" w14:textId="77777777" w:rsidR="003F186E" w:rsidRPr="003F186E" w:rsidRDefault="003F186E" w:rsidP="003F186E">
      <w:pPr>
        <w:spacing w:after="300" w:line="300" w:lineRule="atLeast"/>
        <w:rPr>
          <w:rFonts w:ascii="Arial" w:hAnsi="Arial" w:cs="Arial"/>
          <w:color w:val="333333"/>
          <w:sz w:val="21"/>
          <w:szCs w:val="21"/>
        </w:rPr>
      </w:pPr>
      <w:r w:rsidRPr="003F186E">
        <w:rPr>
          <w:rFonts w:ascii="Arial" w:hAnsi="Arial" w:cs="Arial"/>
          <w:color w:val="333333"/>
          <w:sz w:val="21"/>
          <w:szCs w:val="21"/>
        </w:rPr>
        <w:t>In this exercise you will create a new Angular service and inject it into your application. You will then make use of the service in the components. At the end of this exercise you will be able to:</w:t>
      </w:r>
    </w:p>
    <w:p w14:paraId="323006C5" w14:textId="77777777" w:rsidR="003F186E" w:rsidRPr="003F186E" w:rsidRDefault="003F186E" w:rsidP="003F186E">
      <w:pPr>
        <w:numPr>
          <w:ilvl w:val="0"/>
          <w:numId w:val="15"/>
        </w:numPr>
        <w:spacing w:before="100" w:beforeAutospacing="1" w:after="150"/>
        <w:ind w:left="120"/>
        <w:rPr>
          <w:rFonts w:ascii="Helvetica Neue" w:eastAsia="Times New Roman" w:hAnsi="Helvetica Neue" w:cs="Times New Roman"/>
          <w:color w:val="333333"/>
          <w:sz w:val="21"/>
          <w:szCs w:val="21"/>
        </w:rPr>
      </w:pPr>
      <w:r w:rsidRPr="003F186E">
        <w:rPr>
          <w:rFonts w:ascii="Helvetica Neue" w:eastAsia="Times New Roman" w:hAnsi="Helvetica Neue" w:cs="Times New Roman"/>
          <w:color w:val="333333"/>
          <w:sz w:val="21"/>
          <w:szCs w:val="21"/>
        </w:rPr>
        <w:t>Implement a service and inject into your application</w:t>
      </w:r>
    </w:p>
    <w:p w14:paraId="77808D7A" w14:textId="77777777" w:rsidR="003F186E" w:rsidRPr="003F186E" w:rsidRDefault="003F186E" w:rsidP="003F186E">
      <w:pPr>
        <w:numPr>
          <w:ilvl w:val="0"/>
          <w:numId w:val="15"/>
        </w:numPr>
        <w:spacing w:before="100" w:beforeAutospacing="1" w:after="100" w:afterAutospacing="1"/>
        <w:ind w:left="120"/>
        <w:rPr>
          <w:rFonts w:ascii="Helvetica Neue" w:eastAsia="Times New Roman" w:hAnsi="Helvetica Neue" w:cs="Times New Roman"/>
          <w:color w:val="333333"/>
          <w:sz w:val="21"/>
          <w:szCs w:val="21"/>
        </w:rPr>
      </w:pPr>
      <w:r w:rsidRPr="003F186E">
        <w:rPr>
          <w:rFonts w:ascii="Helvetica Neue" w:eastAsia="Times New Roman" w:hAnsi="Helvetica Neue" w:cs="Times New Roman"/>
          <w:color w:val="333333"/>
          <w:sz w:val="21"/>
          <w:szCs w:val="21"/>
        </w:rPr>
        <w:t>Make use of the service in a component</w:t>
      </w:r>
    </w:p>
    <w:p w14:paraId="19C08054" w14:textId="77777777" w:rsidR="003F186E" w:rsidRPr="003F186E" w:rsidRDefault="003F186E" w:rsidP="003F186E">
      <w:pPr>
        <w:spacing w:before="540" w:after="180" w:line="360" w:lineRule="atLeast"/>
        <w:outlineLvl w:val="2"/>
        <w:rPr>
          <w:rFonts w:ascii="Arial" w:eastAsia="Times New Roman" w:hAnsi="Arial" w:cs="Arial"/>
          <w:color w:val="333333"/>
        </w:rPr>
      </w:pPr>
      <w:r w:rsidRPr="003F186E">
        <w:rPr>
          <w:rFonts w:ascii="Arial" w:eastAsia="Times New Roman" w:hAnsi="Arial" w:cs="Arial"/>
          <w:color w:val="333333"/>
        </w:rPr>
        <w:t>Adding a Service</w:t>
      </w:r>
    </w:p>
    <w:p w14:paraId="0907C580" w14:textId="77777777" w:rsidR="003F186E" w:rsidRPr="003F186E" w:rsidRDefault="003F186E" w:rsidP="003F186E">
      <w:pPr>
        <w:numPr>
          <w:ilvl w:val="0"/>
          <w:numId w:val="16"/>
        </w:numPr>
        <w:spacing w:before="100" w:beforeAutospacing="1" w:after="150"/>
        <w:ind w:left="120"/>
        <w:rPr>
          <w:rFonts w:ascii="Helvetica Neue" w:eastAsia="Times New Roman" w:hAnsi="Helvetica Neue" w:cs="Times New Roman"/>
          <w:color w:val="333333"/>
          <w:sz w:val="21"/>
          <w:szCs w:val="21"/>
        </w:rPr>
      </w:pPr>
      <w:r w:rsidRPr="003F186E">
        <w:rPr>
          <w:rFonts w:ascii="Helvetica Neue" w:eastAsia="Times New Roman" w:hAnsi="Helvetica Neue" w:cs="Times New Roman"/>
          <w:color w:val="333333"/>
          <w:sz w:val="21"/>
          <w:szCs w:val="21"/>
        </w:rPr>
        <w:lastRenderedPageBreak/>
        <w:t>Create a folder named </w:t>
      </w:r>
      <w:r w:rsidRPr="003F186E">
        <w:rPr>
          <w:rFonts w:ascii="Helvetica Neue" w:eastAsia="Times New Roman" w:hAnsi="Helvetica Neue" w:cs="Times New Roman"/>
          <w:i/>
          <w:iCs/>
          <w:color w:val="333333"/>
          <w:sz w:val="21"/>
          <w:szCs w:val="21"/>
        </w:rPr>
        <w:t>services</w:t>
      </w:r>
      <w:r w:rsidRPr="003F186E">
        <w:rPr>
          <w:rFonts w:ascii="Helvetica Neue" w:eastAsia="Times New Roman" w:hAnsi="Helvetica Neue" w:cs="Times New Roman"/>
          <w:color w:val="333333"/>
          <w:sz w:val="21"/>
          <w:szCs w:val="21"/>
        </w:rPr>
        <w:t> in the </w:t>
      </w:r>
      <w:r w:rsidRPr="003F186E">
        <w:rPr>
          <w:rFonts w:ascii="Helvetica Neue" w:eastAsia="Times New Roman" w:hAnsi="Helvetica Neue" w:cs="Times New Roman"/>
          <w:i/>
          <w:iCs/>
          <w:color w:val="333333"/>
          <w:sz w:val="21"/>
          <w:szCs w:val="21"/>
        </w:rPr>
        <w:t>src/app</w:t>
      </w:r>
      <w:r w:rsidRPr="003F186E">
        <w:rPr>
          <w:rFonts w:ascii="Helvetica Neue" w:eastAsia="Times New Roman" w:hAnsi="Helvetica Neue" w:cs="Times New Roman"/>
          <w:color w:val="333333"/>
          <w:sz w:val="21"/>
          <w:szCs w:val="21"/>
        </w:rPr>
        <w:t> folder.</w:t>
      </w:r>
    </w:p>
    <w:p w14:paraId="0A306EB5" w14:textId="77777777" w:rsidR="003F186E" w:rsidRPr="003F186E" w:rsidRDefault="003F186E" w:rsidP="003F186E">
      <w:pPr>
        <w:numPr>
          <w:ilvl w:val="0"/>
          <w:numId w:val="16"/>
        </w:numPr>
        <w:spacing w:before="100" w:beforeAutospacing="1" w:after="100" w:afterAutospacing="1"/>
        <w:ind w:left="120"/>
        <w:rPr>
          <w:rFonts w:ascii="Helvetica Neue" w:eastAsia="Times New Roman" w:hAnsi="Helvetica Neue" w:cs="Times New Roman"/>
          <w:color w:val="333333"/>
          <w:sz w:val="21"/>
          <w:szCs w:val="21"/>
        </w:rPr>
      </w:pPr>
      <w:r w:rsidRPr="003F186E">
        <w:rPr>
          <w:rFonts w:ascii="Helvetica Neue" w:eastAsia="Times New Roman" w:hAnsi="Helvetica Neue" w:cs="Times New Roman"/>
          <w:color w:val="333333"/>
          <w:sz w:val="21"/>
          <w:szCs w:val="21"/>
        </w:rPr>
        <w:t>To add a service to your application using Angular CLI, type the following at the prompt:</w:t>
      </w:r>
    </w:p>
    <w:p w14:paraId="259D2A2D" w14:textId="143C99DC" w:rsidR="003F186E" w:rsidRDefault="00024294" w:rsidP="0089482F">
      <w:pPr>
        <w:rPr>
          <w:lang w:val="en-CA"/>
        </w:rPr>
      </w:pPr>
      <w:r w:rsidRPr="00024294">
        <w:rPr>
          <w:lang w:val="en-CA"/>
        </w:rPr>
        <w:t>ng generate service services/dish</w:t>
      </w:r>
    </w:p>
    <w:p w14:paraId="73E7414B" w14:textId="77777777" w:rsidR="00024294" w:rsidRDefault="00024294" w:rsidP="0089482F">
      <w:pPr>
        <w:rPr>
          <w:lang w:val="en-CA"/>
        </w:rPr>
      </w:pPr>
    </w:p>
    <w:p w14:paraId="2C2868E1" w14:textId="77777777" w:rsidR="00024294" w:rsidRPr="00024294" w:rsidRDefault="00024294" w:rsidP="00024294">
      <w:pPr>
        <w:numPr>
          <w:ilvl w:val="0"/>
          <w:numId w:val="17"/>
        </w:numPr>
        <w:spacing w:before="100" w:beforeAutospacing="1" w:after="150"/>
        <w:ind w:left="120"/>
        <w:rPr>
          <w:rFonts w:ascii="Helvetica Neue" w:eastAsia="Times New Roman" w:hAnsi="Helvetica Neue" w:cs="Times New Roman"/>
          <w:color w:val="333333"/>
          <w:sz w:val="21"/>
          <w:szCs w:val="21"/>
        </w:rPr>
      </w:pPr>
      <w:r w:rsidRPr="00024294">
        <w:rPr>
          <w:rFonts w:ascii="Helvetica Neue" w:eastAsia="Times New Roman" w:hAnsi="Helvetica Neue" w:cs="Times New Roman"/>
          <w:color w:val="333333"/>
          <w:sz w:val="21"/>
          <w:szCs w:val="21"/>
        </w:rPr>
        <w:t>This will create two new files in the services folder named dish.service.ts and dish.service.spec.ts.</w:t>
      </w:r>
    </w:p>
    <w:p w14:paraId="254C3FA7" w14:textId="77777777" w:rsidR="00024294" w:rsidRPr="00024294" w:rsidRDefault="00024294" w:rsidP="00024294">
      <w:pPr>
        <w:numPr>
          <w:ilvl w:val="0"/>
          <w:numId w:val="17"/>
        </w:numPr>
        <w:spacing w:before="100" w:beforeAutospacing="1" w:after="100" w:afterAutospacing="1"/>
        <w:ind w:left="120"/>
        <w:rPr>
          <w:rFonts w:ascii="Helvetica Neue" w:eastAsia="Times New Roman" w:hAnsi="Helvetica Neue" w:cs="Times New Roman"/>
          <w:color w:val="333333"/>
          <w:sz w:val="21"/>
          <w:szCs w:val="21"/>
        </w:rPr>
      </w:pPr>
      <w:r w:rsidRPr="00024294">
        <w:rPr>
          <w:rFonts w:ascii="Helvetica Neue" w:eastAsia="Times New Roman" w:hAnsi="Helvetica Neue" w:cs="Times New Roman"/>
          <w:color w:val="333333"/>
          <w:sz w:val="21"/>
          <w:szCs w:val="21"/>
        </w:rPr>
        <w:t>Open dish.service.ts and update its contents as shown below:</w:t>
      </w:r>
    </w:p>
    <w:p w14:paraId="5F4191CD" w14:textId="77777777" w:rsidR="00024294" w:rsidRPr="00024294" w:rsidRDefault="00024294" w:rsidP="00024294">
      <w:pPr>
        <w:rPr>
          <w:lang w:val="en-CA"/>
        </w:rPr>
      </w:pPr>
      <w:r w:rsidRPr="00024294">
        <w:rPr>
          <w:lang w:val="en-CA"/>
        </w:rPr>
        <w:t>import { Injectable } from '@angular/core';</w:t>
      </w:r>
    </w:p>
    <w:p w14:paraId="71835F01" w14:textId="77777777" w:rsidR="00024294" w:rsidRPr="00024294" w:rsidRDefault="00024294" w:rsidP="00024294">
      <w:pPr>
        <w:rPr>
          <w:lang w:val="en-CA"/>
        </w:rPr>
      </w:pPr>
      <w:r w:rsidRPr="00024294">
        <w:rPr>
          <w:lang w:val="en-CA"/>
        </w:rPr>
        <w:t>import { Dish } from '../shared/dish';</w:t>
      </w:r>
    </w:p>
    <w:p w14:paraId="57E09B07" w14:textId="77777777" w:rsidR="00024294" w:rsidRPr="00024294" w:rsidRDefault="00024294" w:rsidP="00024294">
      <w:pPr>
        <w:rPr>
          <w:lang w:val="en-CA"/>
        </w:rPr>
      </w:pPr>
      <w:r w:rsidRPr="00024294">
        <w:rPr>
          <w:lang w:val="en-CA"/>
        </w:rPr>
        <w:t>import { DISHES } from '../shared/dishes';</w:t>
      </w:r>
    </w:p>
    <w:p w14:paraId="5EA84A83" w14:textId="77777777" w:rsidR="00024294" w:rsidRPr="00024294" w:rsidRDefault="00024294" w:rsidP="00024294">
      <w:pPr>
        <w:rPr>
          <w:lang w:val="en-CA"/>
        </w:rPr>
      </w:pPr>
    </w:p>
    <w:p w14:paraId="793F5DCD" w14:textId="77777777" w:rsidR="00024294" w:rsidRPr="00024294" w:rsidRDefault="00024294" w:rsidP="00024294">
      <w:pPr>
        <w:rPr>
          <w:lang w:val="en-CA"/>
        </w:rPr>
      </w:pPr>
      <w:r w:rsidRPr="00024294">
        <w:rPr>
          <w:lang w:val="en-CA"/>
        </w:rPr>
        <w:t>@Injectable()</w:t>
      </w:r>
    </w:p>
    <w:p w14:paraId="0EFE75FD" w14:textId="77777777" w:rsidR="00024294" w:rsidRPr="00024294" w:rsidRDefault="00024294" w:rsidP="00024294">
      <w:pPr>
        <w:rPr>
          <w:lang w:val="en-CA"/>
        </w:rPr>
      </w:pPr>
      <w:r w:rsidRPr="00024294">
        <w:rPr>
          <w:lang w:val="en-CA"/>
        </w:rPr>
        <w:t>export class DishService {</w:t>
      </w:r>
    </w:p>
    <w:p w14:paraId="53012FC5" w14:textId="77777777" w:rsidR="00024294" w:rsidRPr="00024294" w:rsidRDefault="00024294" w:rsidP="00024294">
      <w:pPr>
        <w:rPr>
          <w:lang w:val="en-CA"/>
        </w:rPr>
      </w:pPr>
    </w:p>
    <w:p w14:paraId="6F926FA1" w14:textId="77777777" w:rsidR="00024294" w:rsidRPr="00024294" w:rsidRDefault="00024294" w:rsidP="00024294">
      <w:pPr>
        <w:rPr>
          <w:lang w:val="en-CA"/>
        </w:rPr>
      </w:pPr>
      <w:r w:rsidRPr="00024294">
        <w:rPr>
          <w:lang w:val="en-CA"/>
        </w:rPr>
        <w:t xml:space="preserve">  constructor() { }</w:t>
      </w:r>
    </w:p>
    <w:p w14:paraId="5FD1763D" w14:textId="77777777" w:rsidR="00024294" w:rsidRPr="00024294" w:rsidRDefault="00024294" w:rsidP="00024294">
      <w:pPr>
        <w:rPr>
          <w:lang w:val="en-CA"/>
        </w:rPr>
      </w:pPr>
    </w:p>
    <w:p w14:paraId="01B1DAA8" w14:textId="77777777" w:rsidR="00024294" w:rsidRPr="00024294" w:rsidRDefault="00024294" w:rsidP="00024294">
      <w:pPr>
        <w:rPr>
          <w:lang w:val="en-CA"/>
        </w:rPr>
      </w:pPr>
      <w:r w:rsidRPr="00024294">
        <w:rPr>
          <w:lang w:val="en-CA"/>
        </w:rPr>
        <w:t xml:space="preserve">  getDishes(): Dish[] {</w:t>
      </w:r>
    </w:p>
    <w:p w14:paraId="1F1E0001" w14:textId="77777777" w:rsidR="00024294" w:rsidRPr="00024294" w:rsidRDefault="00024294" w:rsidP="00024294">
      <w:pPr>
        <w:rPr>
          <w:lang w:val="en-CA"/>
        </w:rPr>
      </w:pPr>
      <w:r w:rsidRPr="00024294">
        <w:rPr>
          <w:lang w:val="en-CA"/>
        </w:rPr>
        <w:t xml:space="preserve">    return DISHES;</w:t>
      </w:r>
    </w:p>
    <w:p w14:paraId="5CF2D6D8" w14:textId="77777777" w:rsidR="00024294" w:rsidRPr="00024294" w:rsidRDefault="00024294" w:rsidP="00024294">
      <w:pPr>
        <w:rPr>
          <w:lang w:val="en-CA"/>
        </w:rPr>
      </w:pPr>
      <w:r w:rsidRPr="00024294">
        <w:rPr>
          <w:lang w:val="en-CA"/>
        </w:rPr>
        <w:t xml:space="preserve">  }</w:t>
      </w:r>
    </w:p>
    <w:p w14:paraId="09C0D92E" w14:textId="6B28FAF3" w:rsidR="00024294" w:rsidRDefault="00024294" w:rsidP="00024294">
      <w:pPr>
        <w:rPr>
          <w:lang w:val="en-CA"/>
        </w:rPr>
      </w:pPr>
      <w:r w:rsidRPr="00024294">
        <w:rPr>
          <w:lang w:val="en-CA"/>
        </w:rPr>
        <w:t>}</w:t>
      </w:r>
    </w:p>
    <w:p w14:paraId="1E303E5B" w14:textId="77777777" w:rsidR="00024294" w:rsidRDefault="00024294" w:rsidP="00024294">
      <w:pPr>
        <w:rPr>
          <w:lang w:val="en-CA"/>
        </w:rPr>
      </w:pPr>
    </w:p>
    <w:p w14:paraId="0C6D4B59" w14:textId="77777777" w:rsidR="00024294" w:rsidRPr="00024294" w:rsidRDefault="00024294" w:rsidP="00024294">
      <w:pPr>
        <w:numPr>
          <w:ilvl w:val="0"/>
          <w:numId w:val="18"/>
        </w:numPr>
        <w:spacing w:before="100" w:beforeAutospacing="1" w:after="100" w:afterAutospacing="1"/>
        <w:ind w:left="120"/>
        <w:rPr>
          <w:rFonts w:ascii="Helvetica Neue" w:eastAsia="Times New Roman" w:hAnsi="Helvetica Neue" w:cs="Times New Roman"/>
          <w:color w:val="333333"/>
          <w:sz w:val="21"/>
          <w:szCs w:val="21"/>
        </w:rPr>
      </w:pPr>
      <w:r w:rsidRPr="00024294">
        <w:rPr>
          <w:rFonts w:ascii="Helvetica Neue" w:eastAsia="Times New Roman" w:hAnsi="Helvetica Neue" w:cs="Times New Roman"/>
          <w:color w:val="333333"/>
          <w:sz w:val="21"/>
          <w:szCs w:val="21"/>
        </w:rPr>
        <w:t>Then add the service to the app.module.ts file as follows:</w:t>
      </w:r>
    </w:p>
    <w:p w14:paraId="499D13C8" w14:textId="77777777" w:rsidR="00024294" w:rsidRPr="00024294" w:rsidRDefault="00024294" w:rsidP="00024294">
      <w:pPr>
        <w:rPr>
          <w:lang w:val="en-CA"/>
        </w:rPr>
      </w:pPr>
      <w:r w:rsidRPr="00024294">
        <w:rPr>
          <w:lang w:val="en-CA"/>
        </w:rPr>
        <w:t>. . .</w:t>
      </w:r>
    </w:p>
    <w:p w14:paraId="2A0CBF7E" w14:textId="77777777" w:rsidR="00024294" w:rsidRPr="00024294" w:rsidRDefault="00024294" w:rsidP="00024294">
      <w:pPr>
        <w:rPr>
          <w:lang w:val="en-CA"/>
        </w:rPr>
      </w:pPr>
    </w:p>
    <w:p w14:paraId="461B0476" w14:textId="77777777" w:rsidR="00024294" w:rsidRPr="00024294" w:rsidRDefault="00024294" w:rsidP="00024294">
      <w:pPr>
        <w:rPr>
          <w:lang w:val="en-CA"/>
        </w:rPr>
      </w:pPr>
      <w:r w:rsidRPr="00024294">
        <w:rPr>
          <w:lang w:val="en-CA"/>
        </w:rPr>
        <w:t>import { DishService } from './services/dish.service';</w:t>
      </w:r>
    </w:p>
    <w:p w14:paraId="15870BD8" w14:textId="77777777" w:rsidR="00024294" w:rsidRPr="00024294" w:rsidRDefault="00024294" w:rsidP="00024294">
      <w:pPr>
        <w:rPr>
          <w:lang w:val="en-CA"/>
        </w:rPr>
      </w:pPr>
    </w:p>
    <w:p w14:paraId="78DE234C" w14:textId="77777777" w:rsidR="00024294" w:rsidRPr="00024294" w:rsidRDefault="00024294" w:rsidP="00024294">
      <w:pPr>
        <w:rPr>
          <w:lang w:val="en-CA"/>
        </w:rPr>
      </w:pPr>
      <w:r w:rsidRPr="00024294">
        <w:rPr>
          <w:lang w:val="en-CA"/>
        </w:rPr>
        <w:t>@NgModule({</w:t>
      </w:r>
    </w:p>
    <w:p w14:paraId="7CFD25E6" w14:textId="77777777" w:rsidR="00024294" w:rsidRPr="00024294" w:rsidRDefault="00024294" w:rsidP="00024294">
      <w:pPr>
        <w:rPr>
          <w:lang w:val="en-CA"/>
        </w:rPr>
      </w:pPr>
      <w:r w:rsidRPr="00024294">
        <w:rPr>
          <w:lang w:val="en-CA"/>
        </w:rPr>
        <w:t>. . .</w:t>
      </w:r>
    </w:p>
    <w:p w14:paraId="16A3DC2C" w14:textId="77777777" w:rsidR="00024294" w:rsidRPr="00024294" w:rsidRDefault="00024294" w:rsidP="00024294">
      <w:pPr>
        <w:rPr>
          <w:lang w:val="en-CA"/>
        </w:rPr>
      </w:pPr>
    </w:p>
    <w:p w14:paraId="274241F4" w14:textId="77777777" w:rsidR="00024294" w:rsidRPr="00024294" w:rsidRDefault="00024294" w:rsidP="00024294">
      <w:pPr>
        <w:rPr>
          <w:lang w:val="en-CA"/>
        </w:rPr>
      </w:pPr>
      <w:r w:rsidRPr="00024294">
        <w:rPr>
          <w:lang w:val="en-CA"/>
        </w:rPr>
        <w:t xml:space="preserve">  providers: [DishService],</w:t>
      </w:r>
    </w:p>
    <w:p w14:paraId="33E8E96F" w14:textId="77777777" w:rsidR="00024294" w:rsidRPr="00024294" w:rsidRDefault="00024294" w:rsidP="00024294">
      <w:pPr>
        <w:rPr>
          <w:lang w:val="en-CA"/>
        </w:rPr>
      </w:pPr>
    </w:p>
    <w:p w14:paraId="3BD4E91F" w14:textId="09501F38" w:rsidR="00024294" w:rsidRDefault="00024294" w:rsidP="00024294">
      <w:pPr>
        <w:rPr>
          <w:lang w:val="en-CA"/>
        </w:rPr>
      </w:pPr>
      <w:r w:rsidRPr="00024294">
        <w:rPr>
          <w:lang w:val="en-CA"/>
        </w:rPr>
        <w:t>. . .</w:t>
      </w:r>
    </w:p>
    <w:p w14:paraId="61CA5D4A" w14:textId="77777777" w:rsidR="00024294" w:rsidRDefault="00024294" w:rsidP="00024294">
      <w:pPr>
        <w:rPr>
          <w:lang w:val="en-CA"/>
        </w:rPr>
      </w:pPr>
    </w:p>
    <w:p w14:paraId="7A1EBA5A" w14:textId="77777777" w:rsidR="00024294" w:rsidRPr="00024294" w:rsidRDefault="00024294" w:rsidP="00024294">
      <w:pPr>
        <w:spacing w:before="540" w:after="180" w:line="360" w:lineRule="atLeast"/>
        <w:outlineLvl w:val="2"/>
        <w:rPr>
          <w:rFonts w:ascii="Arial" w:eastAsia="Times New Roman" w:hAnsi="Arial" w:cs="Arial"/>
          <w:color w:val="333333"/>
        </w:rPr>
      </w:pPr>
      <w:r w:rsidRPr="00024294">
        <w:rPr>
          <w:rFonts w:ascii="Arial" w:eastAsia="Times New Roman" w:hAnsi="Arial" w:cs="Arial"/>
          <w:color w:val="333333"/>
        </w:rPr>
        <w:t>Using the Service</w:t>
      </w:r>
    </w:p>
    <w:p w14:paraId="07E00ADB" w14:textId="77777777" w:rsidR="00024294" w:rsidRPr="00024294" w:rsidRDefault="00024294" w:rsidP="00024294">
      <w:pPr>
        <w:numPr>
          <w:ilvl w:val="0"/>
          <w:numId w:val="19"/>
        </w:numPr>
        <w:spacing w:before="100" w:beforeAutospacing="1" w:after="100" w:afterAutospacing="1"/>
        <w:ind w:left="120"/>
        <w:rPr>
          <w:rFonts w:ascii="Helvetica Neue" w:eastAsia="Times New Roman" w:hAnsi="Helvetica Neue" w:cs="Times New Roman"/>
          <w:color w:val="333333"/>
          <w:sz w:val="21"/>
          <w:szCs w:val="21"/>
        </w:rPr>
      </w:pPr>
      <w:r w:rsidRPr="00024294">
        <w:rPr>
          <w:rFonts w:ascii="Helvetica Neue" w:eastAsia="Times New Roman" w:hAnsi="Helvetica Neue" w:cs="Times New Roman"/>
          <w:color w:val="333333"/>
          <w:sz w:val="21"/>
          <w:szCs w:val="21"/>
        </w:rPr>
        <w:t>Now update menu.component.ts file to make use of the service as follows:</w:t>
      </w:r>
    </w:p>
    <w:p w14:paraId="3E24CF5D" w14:textId="77777777" w:rsidR="00024294" w:rsidRPr="00024294" w:rsidRDefault="00024294" w:rsidP="00024294">
      <w:pPr>
        <w:rPr>
          <w:lang w:val="en-CA"/>
        </w:rPr>
      </w:pPr>
      <w:r w:rsidRPr="00024294">
        <w:rPr>
          <w:lang w:val="en-CA"/>
        </w:rPr>
        <w:t>. . .</w:t>
      </w:r>
    </w:p>
    <w:p w14:paraId="2533F1E9" w14:textId="77777777" w:rsidR="00024294" w:rsidRPr="00024294" w:rsidRDefault="00024294" w:rsidP="00024294">
      <w:pPr>
        <w:rPr>
          <w:lang w:val="en-CA"/>
        </w:rPr>
      </w:pPr>
    </w:p>
    <w:p w14:paraId="54D44A4A" w14:textId="77777777" w:rsidR="00024294" w:rsidRPr="00024294" w:rsidRDefault="00024294" w:rsidP="00024294">
      <w:pPr>
        <w:rPr>
          <w:lang w:val="en-CA"/>
        </w:rPr>
      </w:pPr>
      <w:r w:rsidRPr="00024294">
        <w:rPr>
          <w:lang w:val="en-CA"/>
        </w:rPr>
        <w:t>import { DishService } from '../services/dish.service';</w:t>
      </w:r>
    </w:p>
    <w:p w14:paraId="6F32E022" w14:textId="77777777" w:rsidR="00024294" w:rsidRPr="00024294" w:rsidRDefault="00024294" w:rsidP="00024294">
      <w:pPr>
        <w:rPr>
          <w:lang w:val="en-CA"/>
        </w:rPr>
      </w:pPr>
    </w:p>
    <w:p w14:paraId="0DCD5DBC" w14:textId="77777777" w:rsidR="00024294" w:rsidRPr="00024294" w:rsidRDefault="00024294" w:rsidP="00024294">
      <w:pPr>
        <w:rPr>
          <w:lang w:val="en-CA"/>
        </w:rPr>
      </w:pPr>
      <w:r w:rsidRPr="00024294">
        <w:rPr>
          <w:lang w:val="en-CA"/>
        </w:rPr>
        <w:t>. . .</w:t>
      </w:r>
    </w:p>
    <w:p w14:paraId="1A919FA2" w14:textId="77777777" w:rsidR="00024294" w:rsidRPr="00024294" w:rsidRDefault="00024294" w:rsidP="00024294">
      <w:pPr>
        <w:rPr>
          <w:lang w:val="en-CA"/>
        </w:rPr>
      </w:pPr>
    </w:p>
    <w:p w14:paraId="5FA5D561" w14:textId="77777777" w:rsidR="00024294" w:rsidRPr="00024294" w:rsidRDefault="00024294" w:rsidP="00024294">
      <w:pPr>
        <w:rPr>
          <w:lang w:val="en-CA"/>
        </w:rPr>
      </w:pPr>
      <w:r w:rsidRPr="00024294">
        <w:rPr>
          <w:lang w:val="en-CA"/>
        </w:rPr>
        <w:t>export class MenuComponent implements OnInit {</w:t>
      </w:r>
    </w:p>
    <w:p w14:paraId="77F7C7AC" w14:textId="77777777" w:rsidR="00024294" w:rsidRPr="00024294" w:rsidRDefault="00024294" w:rsidP="00024294">
      <w:pPr>
        <w:rPr>
          <w:lang w:val="en-CA"/>
        </w:rPr>
      </w:pPr>
    </w:p>
    <w:p w14:paraId="77B3FEBA" w14:textId="77777777" w:rsidR="00024294" w:rsidRPr="00024294" w:rsidRDefault="00024294" w:rsidP="00024294">
      <w:pPr>
        <w:rPr>
          <w:lang w:val="en-CA"/>
        </w:rPr>
      </w:pPr>
      <w:r w:rsidRPr="00024294">
        <w:rPr>
          <w:lang w:val="en-CA"/>
        </w:rPr>
        <w:t xml:space="preserve">  dishes: Dish[];</w:t>
      </w:r>
    </w:p>
    <w:p w14:paraId="4F401F7A" w14:textId="77777777" w:rsidR="00024294" w:rsidRPr="00024294" w:rsidRDefault="00024294" w:rsidP="00024294">
      <w:pPr>
        <w:rPr>
          <w:lang w:val="en-CA"/>
        </w:rPr>
      </w:pPr>
    </w:p>
    <w:p w14:paraId="6A04798A" w14:textId="77777777" w:rsidR="00024294" w:rsidRPr="00024294" w:rsidRDefault="00024294" w:rsidP="00024294">
      <w:pPr>
        <w:rPr>
          <w:lang w:val="en-CA"/>
        </w:rPr>
      </w:pPr>
      <w:r w:rsidRPr="00024294">
        <w:rPr>
          <w:lang w:val="en-CA"/>
        </w:rPr>
        <w:t xml:space="preserve">  selectedDish: Dish;</w:t>
      </w:r>
    </w:p>
    <w:p w14:paraId="48B78464" w14:textId="77777777" w:rsidR="00024294" w:rsidRPr="00024294" w:rsidRDefault="00024294" w:rsidP="00024294">
      <w:pPr>
        <w:rPr>
          <w:lang w:val="en-CA"/>
        </w:rPr>
      </w:pPr>
    </w:p>
    <w:p w14:paraId="435EC153" w14:textId="77777777" w:rsidR="00024294" w:rsidRPr="00024294" w:rsidRDefault="00024294" w:rsidP="00024294">
      <w:pPr>
        <w:rPr>
          <w:lang w:val="en-CA"/>
        </w:rPr>
      </w:pPr>
      <w:r w:rsidRPr="00024294">
        <w:rPr>
          <w:lang w:val="en-CA"/>
        </w:rPr>
        <w:t xml:space="preserve">  constructor(private dishService: DishService) { }</w:t>
      </w:r>
    </w:p>
    <w:p w14:paraId="252B748E" w14:textId="77777777" w:rsidR="00024294" w:rsidRPr="00024294" w:rsidRDefault="00024294" w:rsidP="00024294">
      <w:pPr>
        <w:rPr>
          <w:lang w:val="en-CA"/>
        </w:rPr>
      </w:pPr>
      <w:r w:rsidRPr="00024294">
        <w:rPr>
          <w:lang w:val="en-CA"/>
        </w:rPr>
        <w:t xml:space="preserve">  </w:t>
      </w:r>
    </w:p>
    <w:p w14:paraId="0F23388A" w14:textId="77777777" w:rsidR="00024294" w:rsidRPr="00024294" w:rsidRDefault="00024294" w:rsidP="00024294">
      <w:pPr>
        <w:rPr>
          <w:lang w:val="en-CA"/>
        </w:rPr>
      </w:pPr>
      <w:r w:rsidRPr="00024294">
        <w:rPr>
          <w:lang w:val="en-CA"/>
        </w:rPr>
        <w:t xml:space="preserve">  ngOnInit() {</w:t>
      </w:r>
    </w:p>
    <w:p w14:paraId="553CCE83" w14:textId="77777777" w:rsidR="00024294" w:rsidRPr="00024294" w:rsidRDefault="00024294" w:rsidP="00024294">
      <w:pPr>
        <w:rPr>
          <w:lang w:val="en-CA"/>
        </w:rPr>
      </w:pPr>
      <w:r w:rsidRPr="00024294">
        <w:rPr>
          <w:lang w:val="en-CA"/>
        </w:rPr>
        <w:t xml:space="preserve">    this.dishes = this.dishService.getDishes();</w:t>
      </w:r>
    </w:p>
    <w:p w14:paraId="18CB6344" w14:textId="77777777" w:rsidR="00024294" w:rsidRPr="00024294" w:rsidRDefault="00024294" w:rsidP="00024294">
      <w:pPr>
        <w:rPr>
          <w:lang w:val="en-CA"/>
        </w:rPr>
      </w:pPr>
      <w:r w:rsidRPr="00024294">
        <w:rPr>
          <w:lang w:val="en-CA"/>
        </w:rPr>
        <w:t xml:space="preserve">  }</w:t>
      </w:r>
    </w:p>
    <w:p w14:paraId="4DABDBDA" w14:textId="77777777" w:rsidR="00024294" w:rsidRPr="00024294" w:rsidRDefault="00024294" w:rsidP="00024294">
      <w:pPr>
        <w:rPr>
          <w:lang w:val="en-CA"/>
        </w:rPr>
      </w:pPr>
    </w:p>
    <w:p w14:paraId="551E2438" w14:textId="77777777" w:rsidR="00024294" w:rsidRPr="00024294" w:rsidRDefault="00024294" w:rsidP="00024294">
      <w:pPr>
        <w:rPr>
          <w:lang w:val="en-CA"/>
        </w:rPr>
      </w:pPr>
      <w:r w:rsidRPr="00024294">
        <w:rPr>
          <w:lang w:val="en-CA"/>
        </w:rPr>
        <w:t>. . .</w:t>
      </w:r>
    </w:p>
    <w:p w14:paraId="00605303" w14:textId="77777777" w:rsidR="00024294" w:rsidRPr="00024294" w:rsidRDefault="00024294" w:rsidP="00024294">
      <w:pPr>
        <w:rPr>
          <w:lang w:val="en-CA"/>
        </w:rPr>
      </w:pPr>
    </w:p>
    <w:p w14:paraId="2B69D7B2" w14:textId="0A5D4554" w:rsidR="00024294" w:rsidRDefault="00024294" w:rsidP="00024294">
      <w:pPr>
        <w:rPr>
          <w:lang w:val="en-CA"/>
        </w:rPr>
      </w:pPr>
      <w:r w:rsidRPr="00024294">
        <w:rPr>
          <w:lang w:val="en-CA"/>
        </w:rPr>
        <w:t>}</w:t>
      </w:r>
    </w:p>
    <w:p w14:paraId="37395393" w14:textId="77777777" w:rsidR="00024294" w:rsidRDefault="00024294" w:rsidP="00024294">
      <w:pPr>
        <w:rPr>
          <w:lang w:val="en-CA"/>
        </w:rPr>
      </w:pPr>
    </w:p>
    <w:p w14:paraId="36D0DB97" w14:textId="77777777" w:rsidR="00024294" w:rsidRPr="00024294" w:rsidRDefault="00024294" w:rsidP="00024294">
      <w:pPr>
        <w:numPr>
          <w:ilvl w:val="0"/>
          <w:numId w:val="20"/>
        </w:numPr>
        <w:spacing w:before="100" w:beforeAutospacing="1" w:after="100" w:afterAutospacing="1"/>
        <w:ind w:left="120"/>
        <w:rPr>
          <w:rFonts w:ascii="Helvetica Neue" w:eastAsia="Times New Roman" w:hAnsi="Helvetica Neue" w:cs="Times New Roman"/>
          <w:color w:val="333333"/>
          <w:sz w:val="21"/>
          <w:szCs w:val="21"/>
        </w:rPr>
      </w:pPr>
      <w:r w:rsidRPr="00024294">
        <w:rPr>
          <w:rFonts w:ascii="Helvetica Neue" w:eastAsia="Times New Roman" w:hAnsi="Helvetica Neue" w:cs="Times New Roman"/>
          <w:color w:val="333333"/>
          <w:sz w:val="21"/>
          <w:szCs w:val="21"/>
        </w:rPr>
        <w:t>Check that your application is still working correctly in the browser. Do a Git commit with the message "Basic Service".</w:t>
      </w:r>
    </w:p>
    <w:p w14:paraId="2D480F20" w14:textId="6D660C1E" w:rsidR="00024294" w:rsidRDefault="001A4329" w:rsidP="00024294">
      <w:pPr>
        <w:rPr>
          <w:lang w:val="en-CA"/>
        </w:rPr>
      </w:pPr>
      <w:hyperlink r:id="rId17" w:anchor="!%23services" w:history="1">
        <w:r w:rsidR="00EC730C" w:rsidRPr="00540075">
          <w:rPr>
            <w:rStyle w:val="Hyperlink"/>
            <w:lang w:val="en-CA"/>
          </w:rPr>
          <w:t>https://angular.io/guide/architecture#!%23services</w:t>
        </w:r>
      </w:hyperlink>
    </w:p>
    <w:p w14:paraId="16CA636F" w14:textId="750B2DA8" w:rsidR="00EC730C" w:rsidRDefault="001A4329" w:rsidP="00024294">
      <w:pPr>
        <w:rPr>
          <w:lang w:val="en-CA"/>
        </w:rPr>
      </w:pPr>
      <w:hyperlink r:id="rId18" w:history="1">
        <w:r w:rsidR="00EC730C" w:rsidRPr="00540075">
          <w:rPr>
            <w:rStyle w:val="Hyperlink"/>
            <w:lang w:val="en-CA"/>
          </w:rPr>
          <w:t>https://angular.io/guide/dependency-injection</w:t>
        </w:r>
      </w:hyperlink>
    </w:p>
    <w:p w14:paraId="3A8C94AF" w14:textId="2A86F116" w:rsidR="00EC730C" w:rsidRDefault="001A4329" w:rsidP="00024294">
      <w:pPr>
        <w:rPr>
          <w:lang w:val="en-CA"/>
        </w:rPr>
      </w:pPr>
      <w:hyperlink r:id="rId19" w:history="1">
        <w:r w:rsidR="00464ABC" w:rsidRPr="00540075">
          <w:rPr>
            <w:rStyle w:val="Hyperlink"/>
            <w:lang w:val="en-CA"/>
          </w:rPr>
          <w:t>https://en.wikipedia.org/wiki/Model–view–controller</w:t>
        </w:r>
      </w:hyperlink>
    </w:p>
    <w:p w14:paraId="19E617DC" w14:textId="346E48CD" w:rsidR="00464ABC" w:rsidRDefault="001A4329" w:rsidP="00024294">
      <w:pPr>
        <w:rPr>
          <w:lang w:val="en-CA"/>
        </w:rPr>
      </w:pPr>
      <w:hyperlink r:id="rId20" w:history="1">
        <w:r w:rsidR="00464ABC" w:rsidRPr="00540075">
          <w:rPr>
            <w:rStyle w:val="Hyperlink"/>
            <w:lang w:val="en-CA"/>
          </w:rPr>
          <w:t>https://www.beyondjava.net/blog/model-view-whatever/</w:t>
        </w:r>
      </w:hyperlink>
    </w:p>
    <w:p w14:paraId="55046415" w14:textId="3AF3320F" w:rsidR="00464ABC" w:rsidRDefault="001A4329" w:rsidP="00024294">
      <w:pPr>
        <w:rPr>
          <w:lang w:val="en-CA"/>
        </w:rPr>
      </w:pPr>
      <w:hyperlink r:id="rId21" w:history="1">
        <w:r w:rsidR="00464ABC" w:rsidRPr="00540075">
          <w:rPr>
            <w:rStyle w:val="Hyperlink"/>
            <w:lang w:val="en-CA"/>
          </w:rPr>
          <w:t>http://wiki.c2.com/?DesignPatternsBook</w:t>
        </w:r>
      </w:hyperlink>
    </w:p>
    <w:p w14:paraId="7896F83F" w14:textId="77777777" w:rsidR="00464ABC" w:rsidRDefault="00464ABC" w:rsidP="00024294">
      <w:pPr>
        <w:rPr>
          <w:lang w:val="en-CA"/>
        </w:rPr>
      </w:pPr>
    </w:p>
    <w:p w14:paraId="54626A9F" w14:textId="77777777" w:rsidR="00472E25" w:rsidRDefault="00472E25" w:rsidP="00024294">
      <w:pPr>
        <w:rPr>
          <w:lang w:val="en-CA"/>
        </w:rPr>
      </w:pPr>
    </w:p>
    <w:p w14:paraId="5EA14434" w14:textId="1B6BA15F" w:rsidR="00472E25" w:rsidRDefault="00472E25" w:rsidP="00024294">
      <w:pPr>
        <w:rPr>
          <w:lang w:val="en-CA"/>
        </w:rPr>
      </w:pPr>
      <w:r>
        <w:rPr>
          <w:lang w:val="en-CA"/>
        </w:rPr>
        <w:t>Angular Routing: Objectives and Outcomes</w:t>
      </w:r>
    </w:p>
    <w:p w14:paraId="1E115EB9" w14:textId="77777777" w:rsidR="00472E25" w:rsidRDefault="00472E25" w:rsidP="00024294">
      <w:pPr>
        <w:rPr>
          <w:lang w:val="en-CA"/>
        </w:rPr>
      </w:pPr>
    </w:p>
    <w:p w14:paraId="0B1A7BE7" w14:textId="59460F7A" w:rsidR="00472E25" w:rsidRDefault="00472E25" w:rsidP="00024294">
      <w:pPr>
        <w:rPr>
          <w:lang w:val="en-CA"/>
        </w:rPr>
      </w:pPr>
      <w:r>
        <w:rPr>
          <w:lang w:val="en-CA"/>
        </w:rPr>
        <w:t xml:space="preserve">In this section </w:t>
      </w:r>
      <w:r w:rsidR="0050228D">
        <w:rPr>
          <w:lang w:val="en-CA"/>
        </w:rPr>
        <w:t>we cover the basic of angular routing, we examine how the router module in angular enables the navigation among views of various components that form part of an angular application. At the end of this lesion we will be able to:</w:t>
      </w:r>
    </w:p>
    <w:p w14:paraId="5EF0DC73" w14:textId="77777777" w:rsidR="0050228D" w:rsidRDefault="0050228D" w:rsidP="00024294">
      <w:pPr>
        <w:rPr>
          <w:lang w:val="en-CA"/>
        </w:rPr>
      </w:pPr>
    </w:p>
    <w:p w14:paraId="6FCCA424" w14:textId="1C9E1FAF" w:rsidR="0050228D" w:rsidRDefault="0050228D" w:rsidP="00024294">
      <w:pPr>
        <w:rPr>
          <w:lang w:val="en-CA"/>
        </w:rPr>
      </w:pPr>
      <w:r>
        <w:rPr>
          <w:lang w:val="en-CA"/>
        </w:rPr>
        <w:t xml:space="preserve">Set up the router module to enable navigation </w:t>
      </w:r>
      <w:r w:rsidR="004B2C8F">
        <w:rPr>
          <w:lang w:val="en-CA"/>
        </w:rPr>
        <w:t>among multiple component views</w:t>
      </w:r>
    </w:p>
    <w:p w14:paraId="2E340485" w14:textId="11B21F7B" w:rsidR="004B2C8F" w:rsidRDefault="004B2C8F" w:rsidP="00024294">
      <w:pPr>
        <w:rPr>
          <w:lang w:val="en-CA"/>
        </w:rPr>
      </w:pPr>
      <w:r>
        <w:rPr>
          <w:lang w:val="en-CA"/>
        </w:rPr>
        <w:t>Set up the routes to enable the navigation</w:t>
      </w:r>
    </w:p>
    <w:p w14:paraId="29FAB302" w14:textId="77777777" w:rsidR="004B2C8F" w:rsidRDefault="004B2C8F" w:rsidP="00024294">
      <w:pPr>
        <w:rPr>
          <w:lang w:val="en-CA"/>
        </w:rPr>
      </w:pPr>
    </w:p>
    <w:p w14:paraId="0DE76143" w14:textId="77777777" w:rsidR="00EC26DC" w:rsidRPr="00EC26DC" w:rsidRDefault="00EC26DC" w:rsidP="00EC26DC">
      <w:pPr>
        <w:spacing w:after="300" w:line="540" w:lineRule="atLeast"/>
        <w:outlineLvl w:val="0"/>
        <w:rPr>
          <w:rFonts w:ascii="Arial" w:eastAsia="Times New Roman" w:hAnsi="Arial" w:cs="Arial"/>
          <w:color w:val="333333"/>
          <w:kern w:val="36"/>
          <w:sz w:val="48"/>
          <w:szCs w:val="48"/>
        </w:rPr>
      </w:pPr>
      <w:r w:rsidRPr="00EC26DC">
        <w:rPr>
          <w:rFonts w:ascii="Arial" w:eastAsia="Times New Roman" w:hAnsi="Arial" w:cs="Arial"/>
          <w:color w:val="333333"/>
          <w:kern w:val="36"/>
          <w:sz w:val="48"/>
          <w:szCs w:val="48"/>
        </w:rPr>
        <w:t>Exercise (Instructions): Header and Footer</w:t>
      </w:r>
    </w:p>
    <w:p w14:paraId="008B03BC" w14:textId="77777777" w:rsidR="00EC26DC" w:rsidRPr="00EC26DC" w:rsidRDefault="00EC26DC" w:rsidP="00EC26DC">
      <w:pPr>
        <w:spacing w:before="540" w:after="180" w:line="360" w:lineRule="atLeast"/>
        <w:outlineLvl w:val="2"/>
        <w:rPr>
          <w:rFonts w:ascii="Arial" w:eastAsia="Times New Roman" w:hAnsi="Arial" w:cs="Arial"/>
          <w:color w:val="333333"/>
        </w:rPr>
      </w:pPr>
      <w:r w:rsidRPr="00EC26DC">
        <w:rPr>
          <w:rFonts w:ascii="Arial" w:eastAsia="Times New Roman" w:hAnsi="Arial" w:cs="Arial"/>
          <w:color w:val="333333"/>
        </w:rPr>
        <w:lastRenderedPageBreak/>
        <w:t>Objectives and Outcomes</w:t>
      </w:r>
    </w:p>
    <w:p w14:paraId="701B0635" w14:textId="77777777" w:rsidR="00EC26DC" w:rsidRPr="00EC26DC" w:rsidRDefault="00EC26DC" w:rsidP="00EC26DC">
      <w:pPr>
        <w:spacing w:after="300" w:line="300" w:lineRule="atLeast"/>
        <w:rPr>
          <w:rFonts w:ascii="Arial" w:hAnsi="Arial" w:cs="Arial"/>
          <w:color w:val="333333"/>
          <w:sz w:val="21"/>
          <w:szCs w:val="21"/>
        </w:rPr>
      </w:pPr>
      <w:r w:rsidRPr="00EC26DC">
        <w:rPr>
          <w:rFonts w:ascii="Arial" w:hAnsi="Arial" w:cs="Arial"/>
          <w:color w:val="333333"/>
          <w:sz w:val="21"/>
          <w:szCs w:val="21"/>
        </w:rPr>
        <w:t>In this exercise you will add in a header and a footer to our Angular application using two Angular components. This will illustrate the use of multiple components put together form the application's view. You will also add in the Font Awesome icons for use within your application. At the end of this exercise you will be able to:</w:t>
      </w:r>
    </w:p>
    <w:p w14:paraId="57CA00F6" w14:textId="77777777" w:rsidR="00EC26DC" w:rsidRPr="00EC26DC" w:rsidRDefault="00EC26DC" w:rsidP="00EC26DC">
      <w:pPr>
        <w:numPr>
          <w:ilvl w:val="0"/>
          <w:numId w:val="21"/>
        </w:numPr>
        <w:spacing w:before="100" w:beforeAutospacing="1" w:after="150"/>
        <w:ind w:left="120"/>
        <w:rPr>
          <w:rFonts w:ascii="Helvetica Neue" w:eastAsia="Times New Roman" w:hAnsi="Helvetica Neue" w:cs="Times New Roman"/>
          <w:color w:val="333333"/>
          <w:sz w:val="21"/>
          <w:szCs w:val="21"/>
        </w:rPr>
      </w:pPr>
      <w:r w:rsidRPr="00EC26DC">
        <w:rPr>
          <w:rFonts w:ascii="Helvetica Neue" w:eastAsia="Times New Roman" w:hAnsi="Helvetica Neue" w:cs="Times New Roman"/>
          <w:color w:val="333333"/>
          <w:sz w:val="21"/>
          <w:szCs w:val="21"/>
        </w:rPr>
        <w:t>Use multiple components and their views to put together the view of the application.</w:t>
      </w:r>
    </w:p>
    <w:p w14:paraId="7B93BD59" w14:textId="77777777" w:rsidR="00EC26DC" w:rsidRPr="00EC26DC" w:rsidRDefault="00EC26DC" w:rsidP="00EC26DC">
      <w:pPr>
        <w:numPr>
          <w:ilvl w:val="0"/>
          <w:numId w:val="21"/>
        </w:numPr>
        <w:spacing w:before="100" w:beforeAutospacing="1" w:after="100" w:afterAutospacing="1"/>
        <w:ind w:left="120"/>
        <w:rPr>
          <w:rFonts w:ascii="Helvetica Neue" w:eastAsia="Times New Roman" w:hAnsi="Helvetica Neue" w:cs="Times New Roman"/>
          <w:color w:val="333333"/>
          <w:sz w:val="21"/>
          <w:szCs w:val="21"/>
        </w:rPr>
      </w:pPr>
      <w:r w:rsidRPr="00EC26DC">
        <w:rPr>
          <w:rFonts w:ascii="Helvetica Neue" w:eastAsia="Times New Roman" w:hAnsi="Helvetica Neue" w:cs="Times New Roman"/>
          <w:color w:val="333333"/>
          <w:sz w:val="21"/>
          <w:szCs w:val="21"/>
        </w:rPr>
        <w:t>Make use of Font Awesome icons within your Angular application</w:t>
      </w:r>
    </w:p>
    <w:p w14:paraId="6DD3F352" w14:textId="77777777" w:rsidR="00EC26DC" w:rsidRPr="00EC26DC" w:rsidRDefault="00EC26DC" w:rsidP="00EC26DC">
      <w:pPr>
        <w:spacing w:before="540" w:after="180" w:line="360" w:lineRule="atLeast"/>
        <w:outlineLvl w:val="2"/>
        <w:rPr>
          <w:rFonts w:ascii="Arial" w:eastAsia="Times New Roman" w:hAnsi="Arial" w:cs="Arial"/>
          <w:color w:val="333333"/>
        </w:rPr>
      </w:pPr>
      <w:r w:rsidRPr="00EC26DC">
        <w:rPr>
          <w:rFonts w:ascii="Arial" w:eastAsia="Times New Roman" w:hAnsi="Arial" w:cs="Arial"/>
          <w:color w:val="333333"/>
        </w:rPr>
        <w:t>Using Font Awesome Icons</w:t>
      </w:r>
    </w:p>
    <w:p w14:paraId="772A7185" w14:textId="77777777" w:rsidR="00EC26DC" w:rsidRPr="00EC26DC" w:rsidRDefault="00EC26DC" w:rsidP="00EC26DC">
      <w:pPr>
        <w:numPr>
          <w:ilvl w:val="0"/>
          <w:numId w:val="22"/>
        </w:numPr>
        <w:spacing w:before="100" w:beforeAutospacing="1" w:after="100" w:afterAutospacing="1"/>
        <w:ind w:left="120"/>
        <w:rPr>
          <w:rFonts w:ascii="Helvetica Neue" w:eastAsia="Times New Roman" w:hAnsi="Helvetica Neue" w:cs="Times New Roman"/>
          <w:color w:val="333333"/>
          <w:sz w:val="21"/>
          <w:szCs w:val="21"/>
        </w:rPr>
      </w:pPr>
      <w:r w:rsidRPr="00EC26DC">
        <w:rPr>
          <w:rFonts w:ascii="Helvetica Neue" w:eastAsia="Times New Roman" w:hAnsi="Helvetica Neue" w:cs="Times New Roman"/>
          <w:color w:val="333333"/>
          <w:sz w:val="21"/>
          <w:szCs w:val="21"/>
        </w:rPr>
        <w:t>First use NPM to fetch Font Awesome to the project by typing the following at the prompt:</w:t>
      </w:r>
    </w:p>
    <w:p w14:paraId="796E7DA8" w14:textId="3A3922C0" w:rsidR="004B2C8F" w:rsidRDefault="00DC3F09" w:rsidP="00024294">
      <w:pPr>
        <w:rPr>
          <w:lang w:val="en-CA"/>
        </w:rPr>
      </w:pPr>
      <w:r w:rsidRPr="00DC3F09">
        <w:rPr>
          <w:lang w:val="en-CA"/>
        </w:rPr>
        <w:t xml:space="preserve">npm install font-awesome </w:t>
      </w:r>
      <w:r>
        <w:rPr>
          <w:lang w:val="en-CA"/>
        </w:rPr>
        <w:t>–</w:t>
      </w:r>
      <w:r w:rsidRPr="00DC3F09">
        <w:rPr>
          <w:lang w:val="en-CA"/>
        </w:rPr>
        <w:t>save</w:t>
      </w:r>
    </w:p>
    <w:p w14:paraId="0DEFC39A" w14:textId="77777777" w:rsidR="00DC3F09" w:rsidRDefault="00DC3F09" w:rsidP="00024294">
      <w:pPr>
        <w:rPr>
          <w:lang w:val="en-CA"/>
        </w:rPr>
      </w:pPr>
    </w:p>
    <w:p w14:paraId="1B2D207F" w14:textId="77777777" w:rsidR="00DC3F09" w:rsidRPr="00DC3F09" w:rsidRDefault="00DC3F09" w:rsidP="00DC3F09">
      <w:pPr>
        <w:numPr>
          <w:ilvl w:val="0"/>
          <w:numId w:val="23"/>
        </w:numPr>
        <w:spacing w:before="100" w:beforeAutospacing="1" w:after="100" w:afterAutospacing="1"/>
        <w:ind w:left="120"/>
        <w:rPr>
          <w:rFonts w:ascii="Helvetica Neue" w:eastAsia="Times New Roman" w:hAnsi="Helvetica Neue" w:cs="Times New Roman"/>
          <w:color w:val="333333"/>
          <w:sz w:val="21"/>
          <w:szCs w:val="21"/>
        </w:rPr>
      </w:pPr>
      <w:r w:rsidRPr="00DC3F09">
        <w:rPr>
          <w:rFonts w:ascii="Helvetica Neue" w:eastAsia="Times New Roman" w:hAnsi="Helvetica Neue" w:cs="Times New Roman"/>
          <w:color w:val="333333"/>
          <w:sz w:val="21"/>
          <w:szCs w:val="21"/>
        </w:rPr>
        <w:t>Then, open the .angular-cli.json file in the project's root folder and update it as follows:</w:t>
      </w:r>
    </w:p>
    <w:p w14:paraId="59A8182B" w14:textId="77777777" w:rsidR="00DC3F09" w:rsidRPr="00DC3F09" w:rsidRDefault="00DC3F09" w:rsidP="00DC3F09">
      <w:pPr>
        <w:rPr>
          <w:lang w:val="en-CA"/>
        </w:rPr>
      </w:pPr>
      <w:r w:rsidRPr="00DC3F09">
        <w:rPr>
          <w:lang w:val="en-CA"/>
        </w:rPr>
        <w:t>. . .</w:t>
      </w:r>
    </w:p>
    <w:p w14:paraId="20B40A22" w14:textId="77777777" w:rsidR="00DC3F09" w:rsidRPr="00DC3F09" w:rsidRDefault="00DC3F09" w:rsidP="00DC3F09">
      <w:pPr>
        <w:rPr>
          <w:lang w:val="en-CA"/>
        </w:rPr>
      </w:pPr>
      <w:r w:rsidRPr="00DC3F09">
        <w:rPr>
          <w:lang w:val="en-CA"/>
        </w:rPr>
        <w:t>"apps": [</w:t>
      </w:r>
    </w:p>
    <w:p w14:paraId="35F56C08" w14:textId="77777777" w:rsidR="00DC3F09" w:rsidRPr="00DC3F09" w:rsidRDefault="00DC3F09" w:rsidP="00DC3F09">
      <w:pPr>
        <w:rPr>
          <w:lang w:val="en-CA"/>
        </w:rPr>
      </w:pPr>
      <w:r w:rsidRPr="00DC3F09">
        <w:rPr>
          <w:lang w:val="en-CA"/>
        </w:rPr>
        <w:t xml:space="preserve">  {</w:t>
      </w:r>
    </w:p>
    <w:p w14:paraId="233E32CB" w14:textId="77777777" w:rsidR="00DC3F09" w:rsidRPr="00DC3F09" w:rsidRDefault="00DC3F09" w:rsidP="00DC3F09">
      <w:pPr>
        <w:rPr>
          <w:lang w:val="en-CA"/>
        </w:rPr>
      </w:pPr>
      <w:r w:rsidRPr="00DC3F09">
        <w:rPr>
          <w:lang w:val="en-CA"/>
        </w:rPr>
        <w:t xml:space="preserve">     . . .</w:t>
      </w:r>
    </w:p>
    <w:p w14:paraId="242F5EF4" w14:textId="77777777" w:rsidR="00DC3F09" w:rsidRPr="00DC3F09" w:rsidRDefault="00DC3F09" w:rsidP="00DC3F09">
      <w:pPr>
        <w:rPr>
          <w:lang w:val="en-CA"/>
        </w:rPr>
      </w:pPr>
      <w:r w:rsidRPr="00DC3F09">
        <w:rPr>
          <w:lang w:val="en-CA"/>
        </w:rPr>
        <w:t xml:space="preserve">     </w:t>
      </w:r>
    </w:p>
    <w:p w14:paraId="485A7BE0" w14:textId="77777777" w:rsidR="00DC3F09" w:rsidRPr="00DC3F09" w:rsidRDefault="00DC3F09" w:rsidP="00DC3F09">
      <w:pPr>
        <w:rPr>
          <w:lang w:val="en-CA"/>
        </w:rPr>
      </w:pPr>
      <w:r w:rsidRPr="00DC3F09">
        <w:rPr>
          <w:lang w:val="en-CA"/>
        </w:rPr>
        <w:t xml:space="preserve">    "styles": [</w:t>
      </w:r>
    </w:p>
    <w:p w14:paraId="524F13EB" w14:textId="77777777" w:rsidR="00DC3F09" w:rsidRPr="00DC3F09" w:rsidRDefault="00DC3F09" w:rsidP="00DC3F09">
      <w:pPr>
        <w:rPr>
          <w:lang w:val="en-CA"/>
        </w:rPr>
      </w:pPr>
      <w:r w:rsidRPr="00DC3F09">
        <w:rPr>
          <w:lang w:val="en-CA"/>
        </w:rPr>
        <w:t xml:space="preserve">        "styles.scss",</w:t>
      </w:r>
    </w:p>
    <w:p w14:paraId="3EBC0C84" w14:textId="77777777" w:rsidR="00DC3F09" w:rsidRPr="00DC3F09" w:rsidRDefault="00DC3F09" w:rsidP="00DC3F09">
      <w:pPr>
        <w:rPr>
          <w:lang w:val="en-CA"/>
        </w:rPr>
      </w:pPr>
      <w:r w:rsidRPr="00DC3F09">
        <w:rPr>
          <w:lang w:val="en-CA"/>
        </w:rPr>
        <w:t xml:space="preserve">        "../node_modules/font-awesome/scss/font-awesome.scss"</w:t>
      </w:r>
    </w:p>
    <w:p w14:paraId="4F38FE3E" w14:textId="77777777" w:rsidR="00DC3F09" w:rsidRPr="00DC3F09" w:rsidRDefault="00DC3F09" w:rsidP="00DC3F09">
      <w:pPr>
        <w:rPr>
          <w:lang w:val="en-CA"/>
        </w:rPr>
      </w:pPr>
      <w:r w:rsidRPr="00DC3F09">
        <w:rPr>
          <w:lang w:val="en-CA"/>
        </w:rPr>
        <w:t xml:space="preserve">      ],</w:t>
      </w:r>
    </w:p>
    <w:p w14:paraId="587E65A4" w14:textId="77777777" w:rsidR="00DC3F09" w:rsidRPr="00DC3F09" w:rsidRDefault="00DC3F09" w:rsidP="00DC3F09">
      <w:pPr>
        <w:rPr>
          <w:lang w:val="en-CA"/>
        </w:rPr>
      </w:pPr>
      <w:r w:rsidRPr="00DC3F09">
        <w:rPr>
          <w:lang w:val="en-CA"/>
        </w:rPr>
        <w:t xml:space="preserve">      </w:t>
      </w:r>
    </w:p>
    <w:p w14:paraId="040E2B9C" w14:textId="77777777" w:rsidR="00DC3F09" w:rsidRPr="00DC3F09" w:rsidRDefault="00DC3F09" w:rsidP="00DC3F09">
      <w:pPr>
        <w:rPr>
          <w:lang w:val="en-CA"/>
        </w:rPr>
      </w:pPr>
      <w:r w:rsidRPr="00DC3F09">
        <w:rPr>
          <w:lang w:val="en-CA"/>
        </w:rPr>
        <w:t xml:space="preserve">      . . .</w:t>
      </w:r>
    </w:p>
    <w:p w14:paraId="2EABA9C8" w14:textId="77777777" w:rsidR="00DC3F09" w:rsidRPr="00DC3F09" w:rsidRDefault="00DC3F09" w:rsidP="00DC3F09">
      <w:pPr>
        <w:rPr>
          <w:lang w:val="en-CA"/>
        </w:rPr>
      </w:pPr>
      <w:r w:rsidRPr="00DC3F09">
        <w:rPr>
          <w:lang w:val="en-CA"/>
        </w:rPr>
        <w:t xml:space="preserve">  }],</w:t>
      </w:r>
    </w:p>
    <w:p w14:paraId="0A9D3AA5" w14:textId="77777777" w:rsidR="00DC3F09" w:rsidRPr="00DC3F09" w:rsidRDefault="00DC3F09" w:rsidP="00DC3F09">
      <w:pPr>
        <w:rPr>
          <w:lang w:val="en-CA"/>
        </w:rPr>
      </w:pPr>
      <w:r w:rsidRPr="00DC3F09">
        <w:rPr>
          <w:lang w:val="en-CA"/>
        </w:rPr>
        <w:t xml:space="preserve">  . . .</w:t>
      </w:r>
    </w:p>
    <w:p w14:paraId="3CF70102" w14:textId="77777777" w:rsidR="00DC3F09" w:rsidRDefault="00DC3F09" w:rsidP="00024294">
      <w:pPr>
        <w:rPr>
          <w:lang w:val="en-CA"/>
        </w:rPr>
      </w:pPr>
    </w:p>
    <w:p w14:paraId="16A0B106" w14:textId="3F927B41" w:rsidR="00366C8E" w:rsidRPr="00366C8E" w:rsidRDefault="00366C8E" w:rsidP="00366C8E">
      <w:pPr>
        <w:numPr>
          <w:ilvl w:val="0"/>
          <w:numId w:val="25"/>
        </w:numPr>
        <w:spacing w:before="100" w:beforeAutospacing="1" w:after="100" w:afterAutospacing="1"/>
        <w:ind w:left="120"/>
        <w:rPr>
          <w:rFonts w:ascii="Helvetica Neue" w:eastAsia="Times New Roman" w:hAnsi="Helvetica Neue" w:cs="Times New Roman"/>
          <w:color w:val="333333"/>
          <w:sz w:val="21"/>
          <w:szCs w:val="21"/>
        </w:rPr>
      </w:pPr>
      <w:r w:rsidRPr="00366C8E">
        <w:rPr>
          <w:rFonts w:ascii="Helvetica Neue" w:eastAsia="Times New Roman" w:hAnsi="Helvetica Neue" w:cs="Times New Roman"/>
          <w:color w:val="333333"/>
          <w:sz w:val="21"/>
          <w:szCs w:val="21"/>
        </w:rPr>
        <w:t>You may need to restart your server by stopping and restarting the "ng serve --open".</w:t>
      </w:r>
    </w:p>
    <w:p w14:paraId="4E2D1B29" w14:textId="77777777" w:rsidR="00366C8E" w:rsidRPr="00366C8E" w:rsidRDefault="00366C8E" w:rsidP="00366C8E">
      <w:pPr>
        <w:spacing w:before="540" w:after="180" w:line="360" w:lineRule="atLeast"/>
        <w:outlineLvl w:val="2"/>
        <w:rPr>
          <w:rFonts w:ascii="Arial" w:eastAsia="Times New Roman" w:hAnsi="Arial" w:cs="Arial"/>
          <w:color w:val="333333"/>
        </w:rPr>
      </w:pPr>
      <w:r w:rsidRPr="00366C8E">
        <w:rPr>
          <w:rFonts w:ascii="Arial" w:eastAsia="Times New Roman" w:hAnsi="Arial" w:cs="Arial"/>
          <w:color w:val="333333"/>
        </w:rPr>
        <w:t>Adding Header and Footer</w:t>
      </w:r>
    </w:p>
    <w:p w14:paraId="3377D12E" w14:textId="77777777" w:rsidR="00366C8E" w:rsidRPr="00366C8E" w:rsidRDefault="00366C8E" w:rsidP="00366C8E">
      <w:pPr>
        <w:numPr>
          <w:ilvl w:val="0"/>
          <w:numId w:val="24"/>
        </w:numPr>
        <w:spacing w:before="100" w:beforeAutospacing="1" w:after="100" w:afterAutospacing="1"/>
        <w:ind w:left="120"/>
        <w:rPr>
          <w:rFonts w:ascii="Helvetica Neue" w:eastAsia="Times New Roman" w:hAnsi="Helvetica Neue" w:cs="Times New Roman"/>
          <w:color w:val="333333"/>
          <w:sz w:val="21"/>
          <w:szCs w:val="21"/>
        </w:rPr>
      </w:pPr>
      <w:r w:rsidRPr="00366C8E">
        <w:rPr>
          <w:rFonts w:ascii="Helvetica Neue" w:eastAsia="Times New Roman" w:hAnsi="Helvetica Neue" w:cs="Times New Roman"/>
          <w:color w:val="333333"/>
          <w:sz w:val="21"/>
          <w:szCs w:val="21"/>
        </w:rPr>
        <w:t>Create two new components named header and footer in your application:</w:t>
      </w:r>
    </w:p>
    <w:p w14:paraId="57766612" w14:textId="77777777" w:rsidR="00366C8E" w:rsidRPr="00366C8E" w:rsidRDefault="00366C8E" w:rsidP="00366C8E">
      <w:pPr>
        <w:rPr>
          <w:lang w:val="en-CA"/>
        </w:rPr>
      </w:pPr>
      <w:r w:rsidRPr="00366C8E">
        <w:rPr>
          <w:lang w:val="en-CA"/>
        </w:rPr>
        <w:t xml:space="preserve">&lt;div class="container footer" </w:t>
      </w:r>
    </w:p>
    <w:p w14:paraId="7436A756" w14:textId="77777777" w:rsidR="00366C8E" w:rsidRPr="00366C8E" w:rsidRDefault="00366C8E" w:rsidP="00366C8E">
      <w:pPr>
        <w:rPr>
          <w:lang w:val="en-CA"/>
        </w:rPr>
      </w:pPr>
      <w:r w:rsidRPr="00366C8E">
        <w:rPr>
          <w:lang w:val="en-CA"/>
        </w:rPr>
        <w:t xml:space="preserve">    fxLayout="row" </w:t>
      </w:r>
    </w:p>
    <w:p w14:paraId="6FBE9689" w14:textId="77777777" w:rsidR="00366C8E" w:rsidRPr="00366C8E" w:rsidRDefault="00366C8E" w:rsidP="00366C8E">
      <w:pPr>
        <w:rPr>
          <w:lang w:val="en-CA"/>
        </w:rPr>
      </w:pPr>
      <w:r w:rsidRPr="00366C8E">
        <w:rPr>
          <w:lang w:val="en-CA"/>
        </w:rPr>
        <w:lastRenderedPageBreak/>
        <w:t xml:space="preserve">    fxLayout.sm="column" </w:t>
      </w:r>
    </w:p>
    <w:p w14:paraId="7DA1EF31" w14:textId="77777777" w:rsidR="00366C8E" w:rsidRPr="00366C8E" w:rsidRDefault="00366C8E" w:rsidP="00366C8E">
      <w:pPr>
        <w:rPr>
          <w:lang w:val="en-CA"/>
        </w:rPr>
      </w:pPr>
      <w:r w:rsidRPr="00366C8E">
        <w:rPr>
          <w:lang w:val="en-CA"/>
        </w:rPr>
        <w:t xml:space="preserve">    fxLayout.xs="column" </w:t>
      </w:r>
    </w:p>
    <w:p w14:paraId="48621A85" w14:textId="77777777" w:rsidR="00366C8E" w:rsidRPr="00366C8E" w:rsidRDefault="00366C8E" w:rsidP="00366C8E">
      <w:pPr>
        <w:rPr>
          <w:lang w:val="en-CA"/>
        </w:rPr>
      </w:pPr>
      <w:r w:rsidRPr="00366C8E">
        <w:rPr>
          <w:lang w:val="en-CA"/>
        </w:rPr>
        <w:t xml:space="preserve">    fxLayoutAlign.xs="start center" </w:t>
      </w:r>
    </w:p>
    <w:p w14:paraId="76A0338F" w14:textId="77777777" w:rsidR="00366C8E" w:rsidRPr="00366C8E" w:rsidRDefault="00366C8E" w:rsidP="00366C8E">
      <w:pPr>
        <w:rPr>
          <w:lang w:val="en-CA"/>
        </w:rPr>
      </w:pPr>
      <w:r w:rsidRPr="00366C8E">
        <w:rPr>
          <w:lang w:val="en-CA"/>
        </w:rPr>
        <w:t xml:space="preserve">    fxLayoutAlign.sm="start center"</w:t>
      </w:r>
    </w:p>
    <w:p w14:paraId="7AE6ED95" w14:textId="77777777" w:rsidR="00366C8E" w:rsidRPr="00366C8E" w:rsidRDefault="00366C8E" w:rsidP="00366C8E">
      <w:pPr>
        <w:rPr>
          <w:lang w:val="en-CA"/>
        </w:rPr>
      </w:pPr>
      <w:r w:rsidRPr="00366C8E">
        <w:rPr>
          <w:lang w:val="en-CA"/>
        </w:rPr>
        <w:t xml:space="preserve">    fxLayoutAlign.gt-sm="center center" </w:t>
      </w:r>
    </w:p>
    <w:p w14:paraId="0835580E" w14:textId="77777777" w:rsidR="00366C8E" w:rsidRPr="00366C8E" w:rsidRDefault="00366C8E" w:rsidP="00366C8E">
      <w:pPr>
        <w:rPr>
          <w:lang w:val="en-CA"/>
        </w:rPr>
      </w:pPr>
      <w:r w:rsidRPr="00366C8E">
        <w:rPr>
          <w:lang w:val="en-CA"/>
        </w:rPr>
        <w:t xml:space="preserve">    fxLayoutWrap </w:t>
      </w:r>
    </w:p>
    <w:p w14:paraId="017FCC5C" w14:textId="77777777" w:rsidR="00366C8E" w:rsidRPr="00366C8E" w:rsidRDefault="00366C8E" w:rsidP="00366C8E">
      <w:pPr>
        <w:rPr>
          <w:lang w:val="en-CA"/>
        </w:rPr>
      </w:pPr>
      <w:r w:rsidRPr="00366C8E">
        <w:rPr>
          <w:lang w:val="en-CA"/>
        </w:rPr>
        <w:t xml:space="preserve">    fxLayoutGap="10px"&gt;</w:t>
      </w:r>
    </w:p>
    <w:p w14:paraId="1ECF8C89" w14:textId="77777777" w:rsidR="00366C8E" w:rsidRPr="00366C8E" w:rsidRDefault="00366C8E" w:rsidP="00366C8E">
      <w:pPr>
        <w:rPr>
          <w:lang w:val="en-CA"/>
        </w:rPr>
      </w:pPr>
    </w:p>
    <w:p w14:paraId="1B4F3692" w14:textId="77777777" w:rsidR="00366C8E" w:rsidRPr="00366C8E" w:rsidRDefault="00366C8E" w:rsidP="00366C8E">
      <w:pPr>
        <w:rPr>
          <w:lang w:val="en-CA"/>
        </w:rPr>
      </w:pPr>
      <w:r w:rsidRPr="00366C8E">
        <w:rPr>
          <w:lang w:val="en-CA"/>
        </w:rPr>
        <w:t xml:space="preserve">  &lt;div fxFlex="100%" fxFlex.gt-sm="50%"&gt;</w:t>
      </w:r>
    </w:p>
    <w:p w14:paraId="48ED3300" w14:textId="77777777" w:rsidR="00366C8E" w:rsidRPr="00366C8E" w:rsidRDefault="00366C8E" w:rsidP="00366C8E">
      <w:pPr>
        <w:rPr>
          <w:lang w:val="en-CA"/>
        </w:rPr>
      </w:pPr>
      <w:r w:rsidRPr="00366C8E">
        <w:rPr>
          <w:lang w:val="en-CA"/>
        </w:rPr>
        <w:t xml:space="preserve">    &lt;div fxLayout="row"&gt;</w:t>
      </w:r>
    </w:p>
    <w:p w14:paraId="4ECA72C9" w14:textId="77777777" w:rsidR="00366C8E" w:rsidRPr="00366C8E" w:rsidRDefault="00366C8E" w:rsidP="00366C8E">
      <w:pPr>
        <w:rPr>
          <w:lang w:val="en-CA"/>
        </w:rPr>
      </w:pPr>
      <w:r w:rsidRPr="00366C8E">
        <w:rPr>
          <w:lang w:val="en-CA"/>
        </w:rPr>
        <w:t xml:space="preserve">      &lt;div fxFlex="40" fxFlexOffset="20px"&gt;</w:t>
      </w:r>
    </w:p>
    <w:p w14:paraId="47A25AD7" w14:textId="77777777" w:rsidR="00366C8E" w:rsidRPr="00366C8E" w:rsidRDefault="00366C8E" w:rsidP="00366C8E">
      <w:pPr>
        <w:rPr>
          <w:lang w:val="en-CA"/>
        </w:rPr>
      </w:pPr>
      <w:r w:rsidRPr="00366C8E">
        <w:rPr>
          <w:lang w:val="en-CA"/>
        </w:rPr>
        <w:t xml:space="preserve">        &lt;h4&gt;Links&lt;/h4&gt;</w:t>
      </w:r>
    </w:p>
    <w:p w14:paraId="3A83D16F" w14:textId="77777777" w:rsidR="00366C8E" w:rsidRPr="00366C8E" w:rsidRDefault="00366C8E" w:rsidP="00366C8E">
      <w:pPr>
        <w:rPr>
          <w:lang w:val="en-CA"/>
        </w:rPr>
      </w:pPr>
      <w:r w:rsidRPr="00366C8E">
        <w:rPr>
          <w:lang w:val="en-CA"/>
        </w:rPr>
        <w:t xml:space="preserve">        &lt;md-list&gt;</w:t>
      </w:r>
    </w:p>
    <w:p w14:paraId="6E06554E" w14:textId="77777777" w:rsidR="00366C8E" w:rsidRPr="00366C8E" w:rsidRDefault="00366C8E" w:rsidP="00366C8E">
      <w:pPr>
        <w:rPr>
          <w:lang w:val="en-CA"/>
        </w:rPr>
      </w:pPr>
      <w:r w:rsidRPr="00366C8E">
        <w:rPr>
          <w:lang w:val="en-CA"/>
        </w:rPr>
        <w:t xml:space="preserve">          &lt;md-list-item&gt;&lt;a md-button&gt;Home&lt;/a&gt;&lt;/md-list-item&gt;</w:t>
      </w:r>
    </w:p>
    <w:p w14:paraId="04038434" w14:textId="77777777" w:rsidR="00366C8E" w:rsidRPr="00366C8E" w:rsidRDefault="00366C8E" w:rsidP="00366C8E">
      <w:pPr>
        <w:rPr>
          <w:lang w:val="en-CA"/>
        </w:rPr>
      </w:pPr>
      <w:r w:rsidRPr="00366C8E">
        <w:rPr>
          <w:lang w:val="en-CA"/>
        </w:rPr>
        <w:t xml:space="preserve">          &lt;md-list-item&gt;&lt;a md-button&gt;About&lt;/a&gt;&lt;/md-list-item&gt;</w:t>
      </w:r>
    </w:p>
    <w:p w14:paraId="15F383E7" w14:textId="77777777" w:rsidR="00366C8E" w:rsidRPr="00366C8E" w:rsidRDefault="00366C8E" w:rsidP="00366C8E">
      <w:pPr>
        <w:rPr>
          <w:lang w:val="en-CA"/>
        </w:rPr>
      </w:pPr>
      <w:r w:rsidRPr="00366C8E">
        <w:rPr>
          <w:lang w:val="en-CA"/>
        </w:rPr>
        <w:t xml:space="preserve">          &lt;md-list-item&gt;&lt;a md-button&gt;Menu&lt;/a&gt;&lt;/md-list-item&gt;</w:t>
      </w:r>
    </w:p>
    <w:p w14:paraId="3A17F38F" w14:textId="77777777" w:rsidR="00366C8E" w:rsidRPr="00366C8E" w:rsidRDefault="00366C8E" w:rsidP="00366C8E">
      <w:pPr>
        <w:rPr>
          <w:lang w:val="en-CA"/>
        </w:rPr>
      </w:pPr>
      <w:r w:rsidRPr="00366C8E">
        <w:rPr>
          <w:lang w:val="en-CA"/>
        </w:rPr>
        <w:t xml:space="preserve">          &lt;md-list-item&gt;&lt;a md-button&gt;Contact&lt;/a&gt;&lt;/md-list-item&gt;</w:t>
      </w:r>
    </w:p>
    <w:p w14:paraId="43E78918" w14:textId="77777777" w:rsidR="00366C8E" w:rsidRPr="00366C8E" w:rsidRDefault="00366C8E" w:rsidP="00366C8E">
      <w:pPr>
        <w:rPr>
          <w:lang w:val="en-CA"/>
        </w:rPr>
      </w:pPr>
      <w:r w:rsidRPr="00366C8E">
        <w:rPr>
          <w:lang w:val="en-CA"/>
        </w:rPr>
        <w:t xml:space="preserve">        &lt;/md-list&gt;</w:t>
      </w:r>
    </w:p>
    <w:p w14:paraId="248336E3" w14:textId="77777777" w:rsidR="00366C8E" w:rsidRPr="00366C8E" w:rsidRDefault="00366C8E" w:rsidP="00366C8E">
      <w:pPr>
        <w:rPr>
          <w:lang w:val="en-CA"/>
        </w:rPr>
      </w:pPr>
      <w:r w:rsidRPr="00366C8E">
        <w:rPr>
          <w:lang w:val="en-CA"/>
        </w:rPr>
        <w:t xml:space="preserve">      &lt;/div&gt;</w:t>
      </w:r>
    </w:p>
    <w:p w14:paraId="58DD5BC9" w14:textId="77777777" w:rsidR="00366C8E" w:rsidRPr="00366C8E" w:rsidRDefault="00366C8E" w:rsidP="00366C8E">
      <w:pPr>
        <w:rPr>
          <w:lang w:val="en-CA"/>
        </w:rPr>
      </w:pPr>
      <w:r w:rsidRPr="00366C8E">
        <w:rPr>
          <w:lang w:val="en-CA"/>
        </w:rPr>
        <w:t xml:space="preserve">      &lt;div fxFlex="50"&gt;</w:t>
      </w:r>
    </w:p>
    <w:p w14:paraId="3F170623" w14:textId="77777777" w:rsidR="00366C8E" w:rsidRPr="00366C8E" w:rsidRDefault="00366C8E" w:rsidP="00366C8E">
      <w:pPr>
        <w:rPr>
          <w:lang w:val="en-CA"/>
        </w:rPr>
      </w:pPr>
      <w:r w:rsidRPr="00366C8E">
        <w:rPr>
          <w:lang w:val="en-CA"/>
        </w:rPr>
        <w:t xml:space="preserve">        &lt;h4&gt;Our Address&lt;/h4&gt;</w:t>
      </w:r>
    </w:p>
    <w:p w14:paraId="71533791" w14:textId="77777777" w:rsidR="00366C8E" w:rsidRPr="00366C8E" w:rsidRDefault="00366C8E" w:rsidP="00366C8E">
      <w:pPr>
        <w:rPr>
          <w:lang w:val="en-CA"/>
        </w:rPr>
      </w:pPr>
      <w:r w:rsidRPr="00366C8E">
        <w:rPr>
          <w:lang w:val="en-CA"/>
        </w:rPr>
        <w:t xml:space="preserve">        &lt;address style="text-size: 80%"&gt;</w:t>
      </w:r>
    </w:p>
    <w:p w14:paraId="2087A120" w14:textId="77777777" w:rsidR="00366C8E" w:rsidRPr="00366C8E" w:rsidRDefault="00366C8E" w:rsidP="00366C8E">
      <w:pPr>
        <w:rPr>
          <w:lang w:val="en-CA"/>
        </w:rPr>
      </w:pPr>
      <w:r w:rsidRPr="00366C8E">
        <w:rPr>
          <w:lang w:val="en-CA"/>
        </w:rPr>
        <w:t xml:space="preserve">          121, Clear Water Bay Road&lt;br&gt; Clear Water Bay, Kowloon&lt;br&gt; HONG KONG&lt;br&gt;</w:t>
      </w:r>
    </w:p>
    <w:p w14:paraId="0E3D0E63" w14:textId="77777777" w:rsidR="00366C8E" w:rsidRPr="00366C8E" w:rsidRDefault="00366C8E" w:rsidP="00366C8E">
      <w:pPr>
        <w:rPr>
          <w:lang w:val="en-CA"/>
        </w:rPr>
      </w:pPr>
      <w:r w:rsidRPr="00366C8E">
        <w:rPr>
          <w:lang w:val="en-CA"/>
        </w:rPr>
        <w:t xml:space="preserve">          &lt;i class="fa fa-phone"&gt;&lt;/i&gt;: +852 1234 5678&lt;br&gt;</w:t>
      </w:r>
    </w:p>
    <w:p w14:paraId="575DA38F" w14:textId="77777777" w:rsidR="00366C8E" w:rsidRPr="00366C8E" w:rsidRDefault="00366C8E" w:rsidP="00366C8E">
      <w:pPr>
        <w:rPr>
          <w:lang w:val="en-CA"/>
        </w:rPr>
      </w:pPr>
      <w:r w:rsidRPr="00366C8E">
        <w:rPr>
          <w:lang w:val="en-CA"/>
        </w:rPr>
        <w:t xml:space="preserve">          &lt;i class="fa fa-fax"&gt;&lt;/i&gt;: +852 8765 4321&lt;br&gt;</w:t>
      </w:r>
    </w:p>
    <w:p w14:paraId="3E589C9C" w14:textId="77777777" w:rsidR="00366C8E" w:rsidRPr="00366C8E" w:rsidRDefault="00366C8E" w:rsidP="00366C8E">
      <w:pPr>
        <w:rPr>
          <w:lang w:val="en-CA"/>
        </w:rPr>
      </w:pPr>
      <w:r w:rsidRPr="00366C8E">
        <w:rPr>
          <w:lang w:val="en-CA"/>
        </w:rPr>
        <w:t xml:space="preserve">          &lt;i class="fa fa-envelope"&gt;&lt;/i&gt;:</w:t>
      </w:r>
    </w:p>
    <w:p w14:paraId="687CE995" w14:textId="77777777" w:rsidR="00366C8E" w:rsidRPr="00366C8E" w:rsidRDefault="00366C8E" w:rsidP="00366C8E">
      <w:pPr>
        <w:rPr>
          <w:lang w:val="en-CA"/>
        </w:rPr>
      </w:pPr>
      <w:r w:rsidRPr="00366C8E">
        <w:rPr>
          <w:lang w:val="en-CA"/>
        </w:rPr>
        <w:t xml:space="preserve">          &lt;a href="mailto:confusion@food.net"&gt;confusion@food.net&lt;/a&gt;</w:t>
      </w:r>
    </w:p>
    <w:p w14:paraId="1B19DBF6" w14:textId="77777777" w:rsidR="00366C8E" w:rsidRPr="00366C8E" w:rsidRDefault="00366C8E" w:rsidP="00366C8E">
      <w:pPr>
        <w:rPr>
          <w:lang w:val="en-CA"/>
        </w:rPr>
      </w:pPr>
      <w:r w:rsidRPr="00366C8E">
        <w:rPr>
          <w:lang w:val="en-CA"/>
        </w:rPr>
        <w:t xml:space="preserve">        &lt;/address&gt;</w:t>
      </w:r>
    </w:p>
    <w:p w14:paraId="4A18363F" w14:textId="77777777" w:rsidR="00366C8E" w:rsidRPr="00366C8E" w:rsidRDefault="00366C8E" w:rsidP="00366C8E">
      <w:pPr>
        <w:rPr>
          <w:lang w:val="en-CA"/>
        </w:rPr>
      </w:pPr>
      <w:r w:rsidRPr="00366C8E">
        <w:rPr>
          <w:lang w:val="en-CA"/>
        </w:rPr>
        <w:t xml:space="preserve">      &lt;/div&gt;</w:t>
      </w:r>
    </w:p>
    <w:p w14:paraId="1DE5EC79" w14:textId="77777777" w:rsidR="00366C8E" w:rsidRPr="00366C8E" w:rsidRDefault="00366C8E" w:rsidP="00366C8E">
      <w:pPr>
        <w:rPr>
          <w:lang w:val="en-CA"/>
        </w:rPr>
      </w:pPr>
      <w:r w:rsidRPr="00366C8E">
        <w:rPr>
          <w:lang w:val="en-CA"/>
        </w:rPr>
        <w:t xml:space="preserve">    &lt;/div&gt;</w:t>
      </w:r>
    </w:p>
    <w:p w14:paraId="18ADB2C7" w14:textId="77777777" w:rsidR="00366C8E" w:rsidRPr="00366C8E" w:rsidRDefault="00366C8E" w:rsidP="00366C8E">
      <w:pPr>
        <w:rPr>
          <w:lang w:val="en-CA"/>
        </w:rPr>
      </w:pPr>
      <w:r w:rsidRPr="00366C8E">
        <w:rPr>
          <w:lang w:val="en-CA"/>
        </w:rPr>
        <w:t xml:space="preserve">  &lt;/div&gt;</w:t>
      </w:r>
    </w:p>
    <w:p w14:paraId="5AB04772" w14:textId="77777777" w:rsidR="00366C8E" w:rsidRPr="00366C8E" w:rsidRDefault="00366C8E" w:rsidP="00366C8E">
      <w:pPr>
        <w:rPr>
          <w:lang w:val="en-CA"/>
        </w:rPr>
      </w:pPr>
      <w:r w:rsidRPr="00366C8E">
        <w:rPr>
          <w:lang w:val="en-CA"/>
        </w:rPr>
        <w:t xml:space="preserve">  &lt;div fxFlex="100%" fxFlex.gt-sm="45%"&gt;</w:t>
      </w:r>
    </w:p>
    <w:p w14:paraId="37B1C15F" w14:textId="77777777" w:rsidR="00366C8E" w:rsidRPr="00366C8E" w:rsidRDefault="00366C8E" w:rsidP="00366C8E">
      <w:pPr>
        <w:rPr>
          <w:lang w:val="en-CA"/>
        </w:rPr>
      </w:pPr>
      <w:r w:rsidRPr="00366C8E">
        <w:rPr>
          <w:lang w:val="en-CA"/>
        </w:rPr>
        <w:t xml:space="preserve">    &lt;div style="text-align:center"&gt;</w:t>
      </w:r>
    </w:p>
    <w:p w14:paraId="39543500" w14:textId="77777777" w:rsidR="00366C8E" w:rsidRPr="00366C8E" w:rsidRDefault="00366C8E" w:rsidP="00366C8E">
      <w:pPr>
        <w:rPr>
          <w:lang w:val="en-CA"/>
        </w:rPr>
      </w:pPr>
      <w:r w:rsidRPr="00366C8E">
        <w:rPr>
          <w:lang w:val="en-CA"/>
        </w:rPr>
        <w:t xml:space="preserve">      &lt;a md-icon-button class="btn-google-plus" href="http://google.com/+"&gt;&lt;i class="fa fa-google-plus fa-lg"&gt;&lt;/i&gt;&lt;/a&gt;</w:t>
      </w:r>
    </w:p>
    <w:p w14:paraId="6E821285" w14:textId="77777777" w:rsidR="00366C8E" w:rsidRPr="00366C8E" w:rsidRDefault="00366C8E" w:rsidP="00366C8E">
      <w:pPr>
        <w:rPr>
          <w:lang w:val="en-CA"/>
        </w:rPr>
      </w:pPr>
      <w:r w:rsidRPr="00366C8E">
        <w:rPr>
          <w:lang w:val="en-CA"/>
        </w:rPr>
        <w:t xml:space="preserve">      &lt;a md-icon-button class="btn-facebook" href="http://www.facebook.com/profile.php?id="&gt;&lt;i class="fa fa-facebook fa-lg"&gt;&lt;/i&gt;&lt;/a&gt;</w:t>
      </w:r>
    </w:p>
    <w:p w14:paraId="0F0D6A23" w14:textId="77777777" w:rsidR="00366C8E" w:rsidRPr="00366C8E" w:rsidRDefault="00366C8E" w:rsidP="00366C8E">
      <w:pPr>
        <w:rPr>
          <w:lang w:val="en-CA"/>
        </w:rPr>
      </w:pPr>
      <w:r w:rsidRPr="00366C8E">
        <w:rPr>
          <w:lang w:val="en-CA"/>
        </w:rPr>
        <w:t xml:space="preserve">      &lt;a md-icon-button class="btn-linkedin" href="http://www.linkedin.com/in/"&gt;&lt;i class="fa fa-linkedin fa-lg"&gt;&lt;/i&gt;&lt;/a&gt;</w:t>
      </w:r>
    </w:p>
    <w:p w14:paraId="10AD70E6" w14:textId="77777777" w:rsidR="00366C8E" w:rsidRPr="00366C8E" w:rsidRDefault="00366C8E" w:rsidP="00366C8E">
      <w:pPr>
        <w:rPr>
          <w:lang w:val="en-CA"/>
        </w:rPr>
      </w:pPr>
      <w:r w:rsidRPr="00366C8E">
        <w:rPr>
          <w:lang w:val="en-CA"/>
        </w:rPr>
        <w:t xml:space="preserve">      &lt;a md-icon-button class="btn-twitter" href="http://twitter.com/"&gt;&lt;i class="fa fa-twitter fa-lg"&gt;&lt;/i&gt;&lt;/a&gt;</w:t>
      </w:r>
    </w:p>
    <w:p w14:paraId="68D0D329" w14:textId="77777777" w:rsidR="00366C8E" w:rsidRPr="00366C8E" w:rsidRDefault="00366C8E" w:rsidP="00366C8E">
      <w:pPr>
        <w:rPr>
          <w:lang w:val="en-CA"/>
        </w:rPr>
      </w:pPr>
      <w:r w:rsidRPr="00366C8E">
        <w:rPr>
          <w:lang w:val="en-CA"/>
        </w:rPr>
        <w:t xml:space="preserve">      &lt;a md-icon-button class="btn-youtube" href="http://youtube.com/"&gt;&lt;i class="fa fa-youtube fa-lg"&gt;&lt;/i&gt;&lt;/a&gt;</w:t>
      </w:r>
    </w:p>
    <w:p w14:paraId="2E41C129" w14:textId="77777777" w:rsidR="00366C8E" w:rsidRPr="00366C8E" w:rsidRDefault="00366C8E" w:rsidP="00366C8E">
      <w:pPr>
        <w:rPr>
          <w:lang w:val="en-CA"/>
        </w:rPr>
      </w:pPr>
      <w:r w:rsidRPr="00366C8E">
        <w:rPr>
          <w:lang w:val="en-CA"/>
        </w:rPr>
        <w:lastRenderedPageBreak/>
        <w:t xml:space="preserve">      &lt;a md-icon-button class="btn-mail" href="mailto:"&gt;&lt;i class="fa fa-envelope-o fa-lg"&gt;&lt;/i&gt;&lt;/a&gt;</w:t>
      </w:r>
    </w:p>
    <w:p w14:paraId="2B9BFFA3" w14:textId="77777777" w:rsidR="00366C8E" w:rsidRPr="00366C8E" w:rsidRDefault="00366C8E" w:rsidP="00366C8E">
      <w:pPr>
        <w:rPr>
          <w:lang w:val="en-CA"/>
        </w:rPr>
      </w:pPr>
      <w:r w:rsidRPr="00366C8E">
        <w:rPr>
          <w:lang w:val="en-CA"/>
        </w:rPr>
        <w:t xml:space="preserve">    &lt;/div&gt;</w:t>
      </w:r>
    </w:p>
    <w:p w14:paraId="1AAADD78" w14:textId="77777777" w:rsidR="00366C8E" w:rsidRPr="00366C8E" w:rsidRDefault="00366C8E" w:rsidP="00366C8E">
      <w:pPr>
        <w:rPr>
          <w:lang w:val="en-CA"/>
        </w:rPr>
      </w:pPr>
      <w:r w:rsidRPr="00366C8E">
        <w:rPr>
          <w:lang w:val="en-CA"/>
        </w:rPr>
        <w:t xml:space="preserve">  &lt;/div&gt;</w:t>
      </w:r>
    </w:p>
    <w:p w14:paraId="27FF027C" w14:textId="77777777" w:rsidR="00366C8E" w:rsidRPr="00366C8E" w:rsidRDefault="00366C8E" w:rsidP="00366C8E">
      <w:pPr>
        <w:rPr>
          <w:lang w:val="en-CA"/>
        </w:rPr>
      </w:pPr>
      <w:r w:rsidRPr="00366C8E">
        <w:rPr>
          <w:lang w:val="en-CA"/>
        </w:rPr>
        <w:t xml:space="preserve">  &lt;div fxFlex="100" fxFlexAlign="center center"&gt;</w:t>
      </w:r>
    </w:p>
    <w:p w14:paraId="7D0F2A3B" w14:textId="77777777" w:rsidR="00366C8E" w:rsidRPr="00366C8E" w:rsidRDefault="00366C8E" w:rsidP="00366C8E">
      <w:pPr>
        <w:rPr>
          <w:lang w:val="en-CA"/>
        </w:rPr>
      </w:pPr>
      <w:r w:rsidRPr="00366C8E">
        <w:rPr>
          <w:lang w:val="en-CA"/>
        </w:rPr>
        <w:t xml:space="preserve">    &lt;div style="text-align:center;"&gt;</w:t>
      </w:r>
    </w:p>
    <w:p w14:paraId="49D41BCF" w14:textId="77777777" w:rsidR="00366C8E" w:rsidRPr="00366C8E" w:rsidRDefault="00366C8E" w:rsidP="00366C8E">
      <w:pPr>
        <w:rPr>
          <w:lang w:val="en-CA"/>
        </w:rPr>
      </w:pPr>
      <w:r w:rsidRPr="00366C8E">
        <w:rPr>
          <w:lang w:val="en-CA"/>
        </w:rPr>
        <w:t xml:space="preserve">      &lt;p&gt;© Copyright 2015 Ristorante Con Fusion&lt;/p&gt;</w:t>
      </w:r>
    </w:p>
    <w:p w14:paraId="693BB022" w14:textId="77777777" w:rsidR="00366C8E" w:rsidRPr="00366C8E" w:rsidRDefault="00366C8E" w:rsidP="00366C8E">
      <w:pPr>
        <w:rPr>
          <w:lang w:val="en-CA"/>
        </w:rPr>
      </w:pPr>
      <w:r w:rsidRPr="00366C8E">
        <w:rPr>
          <w:lang w:val="en-CA"/>
        </w:rPr>
        <w:t xml:space="preserve">    &lt;/div&gt;</w:t>
      </w:r>
    </w:p>
    <w:p w14:paraId="31E103AF" w14:textId="77777777" w:rsidR="00366C8E" w:rsidRPr="00366C8E" w:rsidRDefault="00366C8E" w:rsidP="00366C8E">
      <w:pPr>
        <w:rPr>
          <w:lang w:val="en-CA"/>
        </w:rPr>
      </w:pPr>
      <w:r w:rsidRPr="00366C8E">
        <w:rPr>
          <w:lang w:val="en-CA"/>
        </w:rPr>
        <w:t xml:space="preserve">  &lt;/div&gt;</w:t>
      </w:r>
    </w:p>
    <w:p w14:paraId="4CDF8F60" w14:textId="205729AB" w:rsidR="00DC3F09" w:rsidRDefault="00366C8E" w:rsidP="00366C8E">
      <w:pPr>
        <w:rPr>
          <w:lang w:val="en-CA"/>
        </w:rPr>
      </w:pPr>
      <w:r w:rsidRPr="00366C8E">
        <w:rPr>
          <w:lang w:val="en-CA"/>
        </w:rPr>
        <w:t>&lt;/div&gt;</w:t>
      </w:r>
    </w:p>
    <w:p w14:paraId="4AE63779" w14:textId="77777777" w:rsidR="00366C8E" w:rsidRDefault="00366C8E" w:rsidP="00366C8E">
      <w:pPr>
        <w:rPr>
          <w:lang w:val="en-CA"/>
        </w:rPr>
      </w:pPr>
    </w:p>
    <w:p w14:paraId="1A2F4659" w14:textId="77777777" w:rsidR="00366C8E" w:rsidRPr="00366C8E" w:rsidRDefault="00366C8E" w:rsidP="00366C8E">
      <w:pPr>
        <w:numPr>
          <w:ilvl w:val="0"/>
          <w:numId w:val="26"/>
        </w:numPr>
        <w:spacing w:before="100" w:beforeAutospacing="1" w:after="100" w:afterAutospacing="1"/>
        <w:ind w:left="120"/>
        <w:rPr>
          <w:rFonts w:ascii="Helvetica Neue" w:eastAsia="Times New Roman" w:hAnsi="Helvetica Neue" w:cs="Times New Roman"/>
          <w:color w:val="333333"/>
          <w:sz w:val="21"/>
          <w:szCs w:val="21"/>
        </w:rPr>
      </w:pPr>
      <w:r w:rsidRPr="00366C8E">
        <w:rPr>
          <w:rFonts w:ascii="Helvetica Neue" w:eastAsia="Times New Roman" w:hAnsi="Helvetica Neue" w:cs="Times New Roman"/>
          <w:color w:val="333333"/>
          <w:sz w:val="21"/>
          <w:szCs w:val="21"/>
        </w:rPr>
        <w:t>Update the footer's styles file as follows:</w:t>
      </w:r>
    </w:p>
    <w:p w14:paraId="636B7061" w14:textId="77777777" w:rsidR="00366C8E" w:rsidRPr="00366C8E" w:rsidRDefault="00366C8E" w:rsidP="00366C8E">
      <w:pPr>
        <w:rPr>
          <w:lang w:val="en-CA"/>
        </w:rPr>
      </w:pPr>
      <w:r w:rsidRPr="00366C8E">
        <w:rPr>
          <w:lang w:val="en-CA"/>
        </w:rPr>
        <w:t>$lt-gray: #ddd;</w:t>
      </w:r>
    </w:p>
    <w:p w14:paraId="2BC31314" w14:textId="77777777" w:rsidR="00366C8E" w:rsidRPr="00366C8E" w:rsidRDefault="00366C8E" w:rsidP="00366C8E">
      <w:pPr>
        <w:rPr>
          <w:lang w:val="en-CA"/>
        </w:rPr>
      </w:pPr>
      <w:r w:rsidRPr="00366C8E">
        <w:rPr>
          <w:lang w:val="en-CA"/>
        </w:rPr>
        <w:t>$background-dark: #512DA8;</w:t>
      </w:r>
    </w:p>
    <w:p w14:paraId="75BFB7EF" w14:textId="77777777" w:rsidR="00366C8E" w:rsidRPr="00366C8E" w:rsidRDefault="00366C8E" w:rsidP="00366C8E">
      <w:pPr>
        <w:rPr>
          <w:lang w:val="en-CA"/>
        </w:rPr>
      </w:pPr>
      <w:r w:rsidRPr="00366C8E">
        <w:rPr>
          <w:lang w:val="en-CA"/>
        </w:rPr>
        <w:t>$background-light: #9575CD;</w:t>
      </w:r>
    </w:p>
    <w:p w14:paraId="57004B93" w14:textId="77777777" w:rsidR="00366C8E" w:rsidRPr="00366C8E" w:rsidRDefault="00366C8E" w:rsidP="00366C8E">
      <w:pPr>
        <w:rPr>
          <w:lang w:val="en-CA"/>
        </w:rPr>
      </w:pPr>
      <w:r w:rsidRPr="00366C8E">
        <w:rPr>
          <w:lang w:val="en-CA"/>
        </w:rPr>
        <w:t>$background-pale: #D1C4E9;</w:t>
      </w:r>
    </w:p>
    <w:p w14:paraId="41603B11" w14:textId="77777777" w:rsidR="00366C8E" w:rsidRPr="00366C8E" w:rsidRDefault="00366C8E" w:rsidP="00366C8E">
      <w:pPr>
        <w:rPr>
          <w:lang w:val="en-CA"/>
        </w:rPr>
      </w:pPr>
    </w:p>
    <w:p w14:paraId="23C6CDE6" w14:textId="77777777" w:rsidR="00366C8E" w:rsidRPr="00366C8E" w:rsidRDefault="00366C8E" w:rsidP="00366C8E">
      <w:pPr>
        <w:rPr>
          <w:lang w:val="en-CA"/>
        </w:rPr>
      </w:pPr>
      <w:r w:rsidRPr="00366C8E">
        <w:rPr>
          <w:lang w:val="en-CA"/>
        </w:rPr>
        <w:t>@mixin zero-margin($pad-up-down, $pad-left-right) {</w:t>
      </w:r>
    </w:p>
    <w:p w14:paraId="1CD5B86A" w14:textId="77777777" w:rsidR="00366C8E" w:rsidRPr="00366C8E" w:rsidRDefault="00366C8E" w:rsidP="00366C8E">
      <w:pPr>
        <w:rPr>
          <w:lang w:val="en-CA"/>
        </w:rPr>
      </w:pPr>
      <w:r w:rsidRPr="00366C8E">
        <w:rPr>
          <w:lang w:val="en-CA"/>
        </w:rPr>
        <w:t xml:space="preserve">    margin: 0px auto;</w:t>
      </w:r>
    </w:p>
    <w:p w14:paraId="4E107567" w14:textId="77777777" w:rsidR="00366C8E" w:rsidRPr="00366C8E" w:rsidRDefault="00366C8E" w:rsidP="00366C8E">
      <w:pPr>
        <w:rPr>
          <w:lang w:val="en-CA"/>
        </w:rPr>
      </w:pPr>
      <w:r w:rsidRPr="00366C8E">
        <w:rPr>
          <w:lang w:val="en-CA"/>
        </w:rPr>
        <w:t xml:space="preserve">    padding: $pad-up-down $pad-left-right;</w:t>
      </w:r>
    </w:p>
    <w:p w14:paraId="6874C16A" w14:textId="77777777" w:rsidR="00366C8E" w:rsidRPr="00366C8E" w:rsidRDefault="00366C8E" w:rsidP="00366C8E">
      <w:pPr>
        <w:rPr>
          <w:lang w:val="en-CA"/>
        </w:rPr>
      </w:pPr>
      <w:r w:rsidRPr="00366C8E">
        <w:rPr>
          <w:lang w:val="en-CA"/>
        </w:rPr>
        <w:t>}</w:t>
      </w:r>
    </w:p>
    <w:p w14:paraId="622CE6E8" w14:textId="77777777" w:rsidR="00366C8E" w:rsidRPr="00366C8E" w:rsidRDefault="00366C8E" w:rsidP="00366C8E">
      <w:pPr>
        <w:rPr>
          <w:lang w:val="en-CA"/>
        </w:rPr>
      </w:pPr>
    </w:p>
    <w:p w14:paraId="6FA34598" w14:textId="77777777" w:rsidR="00366C8E" w:rsidRPr="00366C8E" w:rsidRDefault="00366C8E" w:rsidP="00366C8E">
      <w:pPr>
        <w:rPr>
          <w:lang w:val="en-CA"/>
        </w:rPr>
      </w:pPr>
      <w:r w:rsidRPr="00366C8E">
        <w:rPr>
          <w:lang w:val="en-CA"/>
        </w:rPr>
        <w:t>.footer{</w:t>
      </w:r>
    </w:p>
    <w:p w14:paraId="65B1C6F6" w14:textId="77777777" w:rsidR="00366C8E" w:rsidRPr="00366C8E" w:rsidRDefault="00366C8E" w:rsidP="00366C8E">
      <w:pPr>
        <w:rPr>
          <w:lang w:val="en-CA"/>
        </w:rPr>
      </w:pPr>
      <w:r w:rsidRPr="00366C8E">
        <w:rPr>
          <w:lang w:val="en-CA"/>
        </w:rPr>
        <w:t xml:space="preserve">    background-color: $background-pale;</w:t>
      </w:r>
    </w:p>
    <w:p w14:paraId="702AB730" w14:textId="77777777" w:rsidR="00366C8E" w:rsidRPr="00366C8E" w:rsidRDefault="00366C8E" w:rsidP="00366C8E">
      <w:pPr>
        <w:rPr>
          <w:lang w:val="en-CA"/>
        </w:rPr>
      </w:pPr>
      <w:r w:rsidRPr="00366C8E">
        <w:rPr>
          <w:lang w:val="en-CA"/>
        </w:rPr>
        <w:t xml:space="preserve">    @include zero-margin(20px, 0px);</w:t>
      </w:r>
    </w:p>
    <w:p w14:paraId="31C294E4" w14:textId="77777777" w:rsidR="00366C8E" w:rsidRPr="00366C8E" w:rsidRDefault="00366C8E" w:rsidP="00366C8E">
      <w:pPr>
        <w:rPr>
          <w:lang w:val="en-CA"/>
        </w:rPr>
      </w:pPr>
      <w:r w:rsidRPr="00366C8E">
        <w:rPr>
          <w:lang w:val="en-CA"/>
        </w:rPr>
        <w:t>}</w:t>
      </w:r>
    </w:p>
    <w:p w14:paraId="10D6AA66" w14:textId="77777777" w:rsidR="00366C8E" w:rsidRPr="00366C8E" w:rsidRDefault="00366C8E" w:rsidP="00366C8E">
      <w:pPr>
        <w:rPr>
          <w:lang w:val="en-CA"/>
        </w:rPr>
      </w:pPr>
    </w:p>
    <w:p w14:paraId="1653CE0B" w14:textId="77777777" w:rsidR="00366C8E" w:rsidRPr="00366C8E" w:rsidRDefault="00366C8E" w:rsidP="00366C8E">
      <w:pPr>
        <w:rPr>
          <w:lang w:val="en-CA"/>
        </w:rPr>
      </w:pPr>
      <w:r w:rsidRPr="00366C8E">
        <w:rPr>
          <w:lang w:val="en-CA"/>
        </w:rPr>
        <w:t>.btn-facebook {color:#fff!important; background-color:#3b5998!important;}</w:t>
      </w:r>
    </w:p>
    <w:p w14:paraId="28143E4F" w14:textId="77777777" w:rsidR="00366C8E" w:rsidRPr="00366C8E" w:rsidRDefault="00366C8E" w:rsidP="00366C8E">
      <w:pPr>
        <w:rPr>
          <w:lang w:val="en-CA"/>
        </w:rPr>
      </w:pPr>
      <w:r w:rsidRPr="00366C8E">
        <w:rPr>
          <w:lang w:val="en-CA"/>
        </w:rPr>
        <w:t>.btn-google-plus{color:#fff!important;background-color:#dd4b39!important;}</w:t>
      </w:r>
    </w:p>
    <w:p w14:paraId="2BA72D06" w14:textId="77777777" w:rsidR="00366C8E" w:rsidRPr="00366C8E" w:rsidRDefault="00366C8E" w:rsidP="00366C8E">
      <w:pPr>
        <w:rPr>
          <w:lang w:val="en-CA"/>
        </w:rPr>
      </w:pPr>
      <w:r w:rsidRPr="00366C8E">
        <w:rPr>
          <w:lang w:val="en-CA"/>
        </w:rPr>
        <w:t>.btn-youtube{color:#fff!important;background-color:#ff4b39!important;}</w:t>
      </w:r>
    </w:p>
    <w:p w14:paraId="47770E3B" w14:textId="77777777" w:rsidR="00366C8E" w:rsidRPr="00366C8E" w:rsidRDefault="00366C8E" w:rsidP="00366C8E">
      <w:pPr>
        <w:rPr>
          <w:lang w:val="en-CA"/>
        </w:rPr>
      </w:pPr>
      <w:r w:rsidRPr="00366C8E">
        <w:rPr>
          <w:lang w:val="en-CA"/>
        </w:rPr>
        <w:t>.btn-linkedin{color:#fff!important;background-color:#007bb6!important;}</w:t>
      </w:r>
    </w:p>
    <w:p w14:paraId="3D69B91D" w14:textId="77777777" w:rsidR="00366C8E" w:rsidRPr="00366C8E" w:rsidRDefault="00366C8E" w:rsidP="00366C8E">
      <w:pPr>
        <w:rPr>
          <w:lang w:val="en-CA"/>
        </w:rPr>
      </w:pPr>
      <w:r w:rsidRPr="00366C8E">
        <w:rPr>
          <w:lang w:val="en-CA"/>
        </w:rPr>
        <w:t>.btn-twitter{color:#fff!important;background-color:#55acee!important;}</w:t>
      </w:r>
    </w:p>
    <w:p w14:paraId="7CEAF931" w14:textId="1BEF528C" w:rsidR="00366C8E" w:rsidRDefault="00366C8E" w:rsidP="00366C8E">
      <w:pPr>
        <w:rPr>
          <w:lang w:val="en-CA"/>
        </w:rPr>
      </w:pPr>
      <w:r w:rsidRPr="00366C8E">
        <w:rPr>
          <w:lang w:val="en-CA"/>
        </w:rPr>
        <w:t>.btn-mail{color:#fff!important;background-color:#512DA8!important;}</w:t>
      </w:r>
    </w:p>
    <w:p w14:paraId="473E8380" w14:textId="77777777" w:rsidR="00366C8E" w:rsidRDefault="00366C8E" w:rsidP="00366C8E">
      <w:pPr>
        <w:rPr>
          <w:lang w:val="en-CA"/>
        </w:rPr>
      </w:pPr>
    </w:p>
    <w:p w14:paraId="448074B6" w14:textId="77777777" w:rsidR="00366C8E" w:rsidRPr="00366C8E" w:rsidRDefault="00366C8E" w:rsidP="00366C8E">
      <w:pPr>
        <w:numPr>
          <w:ilvl w:val="0"/>
          <w:numId w:val="27"/>
        </w:numPr>
        <w:spacing w:before="100" w:beforeAutospacing="1" w:after="100" w:afterAutospacing="1"/>
        <w:ind w:left="120"/>
        <w:rPr>
          <w:rFonts w:ascii="Helvetica Neue" w:eastAsia="Times New Roman" w:hAnsi="Helvetica Neue" w:cs="Times New Roman"/>
          <w:color w:val="333333"/>
          <w:sz w:val="21"/>
          <w:szCs w:val="21"/>
        </w:rPr>
      </w:pPr>
      <w:r w:rsidRPr="00366C8E">
        <w:rPr>
          <w:rFonts w:ascii="Helvetica Neue" w:eastAsia="Times New Roman" w:hAnsi="Helvetica Neue" w:cs="Times New Roman"/>
          <w:color w:val="333333"/>
          <w:sz w:val="21"/>
          <w:szCs w:val="21"/>
        </w:rPr>
        <w:t>Update the header's template as follows:</w:t>
      </w:r>
    </w:p>
    <w:p w14:paraId="1E03C2ED"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&lt;md-toolbar color="primary"&gt;</w:t>
      </w:r>
    </w:p>
    <w:p w14:paraId="1159B9D2"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&lt;span&gt;&lt;img src="/assets/images/logo.png" height=30 width=41&gt;&lt;/span&gt;</w:t>
      </w:r>
    </w:p>
    <w:p w14:paraId="3A3A57D9"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&lt;a md-button&gt;&lt;span class="fa fa-home fa-lg"&gt;&lt;/span&gt; Home&lt;/a&gt;</w:t>
      </w:r>
    </w:p>
    <w:p w14:paraId="6B490043"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lastRenderedPageBreak/>
        <w:t xml:space="preserve">  &lt;a md-button&gt;&lt;span class="fa fa-info fa-lg"&gt;&lt;/span&gt; About&lt;/a&gt;</w:t>
      </w:r>
    </w:p>
    <w:p w14:paraId="6A9C01C6"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&lt;a md-button&gt;&lt;span class="fa fa-list fa-lg"&gt;&lt;/span&gt; Menu&lt;/a&gt;</w:t>
      </w:r>
    </w:p>
    <w:p w14:paraId="7DFCF772"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&lt;a md-button&gt;&lt;span class="fa fa-address-card fa-lg"&gt;&lt;/span&gt; Contact&lt;/a&gt;</w:t>
      </w:r>
    </w:p>
    <w:p w14:paraId="6CADCD8B"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p>
    <w:p w14:paraId="62B33485"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&lt;/md-toolbar&gt;</w:t>
      </w:r>
    </w:p>
    <w:p w14:paraId="0FF2C93B"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p>
    <w:p w14:paraId="701E9A06"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&lt;div class="container jumbotron"</w:t>
      </w:r>
    </w:p>
    <w:p w14:paraId="6107BDDB"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fxLayout="row"</w:t>
      </w:r>
    </w:p>
    <w:p w14:paraId="010B6722"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fxLayout.sm="column" </w:t>
      </w:r>
    </w:p>
    <w:p w14:paraId="2D803E66"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fxLayout.xs="column" </w:t>
      </w:r>
    </w:p>
    <w:p w14:paraId="2BE687A1"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fxLayoutAlign.xs="start center"</w:t>
      </w:r>
    </w:p>
    <w:p w14:paraId="45EDEFC9"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fxLayoutAlign.sm="start center" </w:t>
      </w:r>
    </w:p>
    <w:p w14:paraId="5414CE5E"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fxLayoutAlign.gt-sm="center center" </w:t>
      </w:r>
    </w:p>
    <w:p w14:paraId="3D3DD44D"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fxLayoutGap="10px"&gt;</w:t>
      </w:r>
    </w:p>
    <w:p w14:paraId="080653E2"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p>
    <w:p w14:paraId="75CCCAA2"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&lt;div fxFlex fxFlex.gt-sm="50%"&gt;</w:t>
      </w:r>
    </w:p>
    <w:p w14:paraId="4C869845"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&lt;h1&gt;Ristorante Con Fusion&lt;/h1&gt;</w:t>
      </w:r>
    </w:p>
    <w:p w14:paraId="628C6CCD"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&lt;p&gt;We take inspiration from the World's best cuisines, and create a unique fusion experience. Our lipsmacking creations</w:t>
      </w:r>
    </w:p>
    <w:p w14:paraId="4036D73A"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will tickle your culinary senses!&lt;/p&gt;</w:t>
      </w:r>
    </w:p>
    <w:p w14:paraId="12EBB559"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&lt;/div&gt;</w:t>
      </w:r>
    </w:p>
    <w:p w14:paraId="7798D2AC"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&lt;div fxFlex fxFlex.gt-sm="20%"&gt;</w:t>
      </w:r>
    </w:p>
    <w:p w14:paraId="3CD70B4B"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&lt;img src="/assets/images/logo.png" alt="Logo"&gt;</w:t>
      </w:r>
    </w:p>
    <w:p w14:paraId="20D90AFF" w14:textId="77777777"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&lt;/div&gt;</w:t>
      </w:r>
    </w:p>
    <w:p w14:paraId="0F0A3EF0" w14:textId="4187AECE" w:rsidR="00366C8E" w:rsidRPr="00366C8E" w:rsidRDefault="00366C8E" w:rsidP="00366C8E">
      <w:pPr>
        <w:pBdr>
          <w:top w:val="single" w:sz="6" w:space="0" w:color="DDDDDD"/>
          <w:left w:val="single" w:sz="6" w:space="0" w:color="DDDDDD"/>
          <w:bottom w:val="single" w:sz="6" w:space="0" w:color="DDDDDD"/>
          <w:right w:val="single" w:sz="6" w:space="0" w:color="DDDDDD"/>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tLeast"/>
        <w:rPr>
          <w:rFonts w:ascii="Menlo" w:hAnsi="Menlo" w:cs="Menlo"/>
          <w:color w:val="333333"/>
          <w:sz w:val="18"/>
          <w:szCs w:val="18"/>
        </w:rPr>
      </w:pPr>
      <w:r w:rsidRPr="00366C8E">
        <w:rPr>
          <w:rFonts w:ascii="Menlo" w:hAnsi="Menlo" w:cs="Menlo"/>
          <w:color w:val="333333"/>
          <w:sz w:val="18"/>
          <w:szCs w:val="18"/>
        </w:rPr>
        <w:t xml:space="preserve">  &lt;div fxFlex&gt;&lt;/div&gt;</w:t>
      </w:r>
    </w:p>
    <w:p w14:paraId="4972F7A4" w14:textId="77777777" w:rsidR="00366C8E" w:rsidRPr="00366C8E" w:rsidRDefault="00366C8E" w:rsidP="00366C8E">
      <w:pPr>
        <w:numPr>
          <w:ilvl w:val="0"/>
          <w:numId w:val="28"/>
        </w:numPr>
        <w:spacing w:before="100" w:beforeAutospacing="1" w:after="100" w:afterAutospacing="1"/>
        <w:ind w:left="120"/>
        <w:rPr>
          <w:rFonts w:ascii="Helvetica Neue" w:eastAsia="Times New Roman" w:hAnsi="Helvetica Neue" w:cs="Times New Roman"/>
          <w:color w:val="333333"/>
          <w:sz w:val="21"/>
          <w:szCs w:val="21"/>
        </w:rPr>
      </w:pPr>
      <w:r w:rsidRPr="00366C8E">
        <w:rPr>
          <w:rFonts w:ascii="Helvetica Neue" w:eastAsia="Times New Roman" w:hAnsi="Helvetica Neue" w:cs="Times New Roman"/>
          <w:color w:val="333333"/>
          <w:sz w:val="21"/>
          <w:szCs w:val="21"/>
        </w:rPr>
        <w:lastRenderedPageBreak/>
        <w:t>Update the header's style file as follows:</w:t>
      </w:r>
    </w:p>
    <w:p w14:paraId="4F4D4132" w14:textId="77777777" w:rsidR="00366C8E" w:rsidRPr="00366C8E" w:rsidRDefault="00366C8E" w:rsidP="00366C8E">
      <w:pPr>
        <w:rPr>
          <w:lang w:val="en-CA"/>
        </w:rPr>
      </w:pPr>
      <w:r w:rsidRPr="00366C8E">
        <w:rPr>
          <w:lang w:val="en-CA"/>
        </w:rPr>
        <w:t>$lt-gray: #ddd;</w:t>
      </w:r>
    </w:p>
    <w:p w14:paraId="61CAFD65" w14:textId="77777777" w:rsidR="00366C8E" w:rsidRPr="00366C8E" w:rsidRDefault="00366C8E" w:rsidP="00366C8E">
      <w:pPr>
        <w:rPr>
          <w:lang w:val="en-CA"/>
        </w:rPr>
      </w:pPr>
      <w:r w:rsidRPr="00366C8E">
        <w:rPr>
          <w:lang w:val="en-CA"/>
        </w:rPr>
        <w:t>$background-dark: #512DA8;</w:t>
      </w:r>
    </w:p>
    <w:p w14:paraId="4367EA8D" w14:textId="77777777" w:rsidR="00366C8E" w:rsidRPr="00366C8E" w:rsidRDefault="00366C8E" w:rsidP="00366C8E">
      <w:pPr>
        <w:rPr>
          <w:lang w:val="en-CA"/>
        </w:rPr>
      </w:pPr>
      <w:r w:rsidRPr="00366C8E">
        <w:rPr>
          <w:lang w:val="en-CA"/>
        </w:rPr>
        <w:t>$background-light: #9575CD;</w:t>
      </w:r>
    </w:p>
    <w:p w14:paraId="049DFB6B" w14:textId="77777777" w:rsidR="00366C8E" w:rsidRPr="00366C8E" w:rsidRDefault="00366C8E" w:rsidP="00366C8E">
      <w:pPr>
        <w:rPr>
          <w:lang w:val="en-CA"/>
        </w:rPr>
      </w:pPr>
      <w:r w:rsidRPr="00366C8E">
        <w:rPr>
          <w:lang w:val="en-CA"/>
        </w:rPr>
        <w:t>$background-pale: #D1C4E9;</w:t>
      </w:r>
    </w:p>
    <w:p w14:paraId="3BC2E355" w14:textId="77777777" w:rsidR="00366C8E" w:rsidRPr="00366C8E" w:rsidRDefault="00366C8E" w:rsidP="00366C8E">
      <w:pPr>
        <w:rPr>
          <w:lang w:val="en-CA"/>
        </w:rPr>
      </w:pPr>
    </w:p>
    <w:p w14:paraId="3E97F4D8" w14:textId="77777777" w:rsidR="00366C8E" w:rsidRPr="00366C8E" w:rsidRDefault="00366C8E" w:rsidP="00366C8E">
      <w:pPr>
        <w:rPr>
          <w:lang w:val="en-CA"/>
        </w:rPr>
      </w:pPr>
      <w:r w:rsidRPr="00366C8E">
        <w:rPr>
          <w:lang w:val="en-CA"/>
        </w:rPr>
        <w:t>@mixin zero-margin($pad-up-down, $pad-left-right) {</w:t>
      </w:r>
    </w:p>
    <w:p w14:paraId="6698C873" w14:textId="77777777" w:rsidR="00366C8E" w:rsidRPr="00366C8E" w:rsidRDefault="00366C8E" w:rsidP="00366C8E">
      <w:pPr>
        <w:rPr>
          <w:lang w:val="en-CA"/>
        </w:rPr>
      </w:pPr>
      <w:r w:rsidRPr="00366C8E">
        <w:rPr>
          <w:lang w:val="en-CA"/>
        </w:rPr>
        <w:t xml:space="preserve">    margin: 0px auto;</w:t>
      </w:r>
    </w:p>
    <w:p w14:paraId="0E4ED6A5" w14:textId="77777777" w:rsidR="00366C8E" w:rsidRPr="00366C8E" w:rsidRDefault="00366C8E" w:rsidP="00366C8E">
      <w:pPr>
        <w:rPr>
          <w:lang w:val="en-CA"/>
        </w:rPr>
      </w:pPr>
      <w:r w:rsidRPr="00366C8E">
        <w:rPr>
          <w:lang w:val="en-CA"/>
        </w:rPr>
        <w:t xml:space="preserve">    padding: $pad-up-down $pad-left-right;</w:t>
      </w:r>
    </w:p>
    <w:p w14:paraId="018D3CE1" w14:textId="77777777" w:rsidR="00366C8E" w:rsidRPr="00366C8E" w:rsidRDefault="00366C8E" w:rsidP="00366C8E">
      <w:pPr>
        <w:rPr>
          <w:lang w:val="en-CA"/>
        </w:rPr>
      </w:pPr>
      <w:r w:rsidRPr="00366C8E">
        <w:rPr>
          <w:lang w:val="en-CA"/>
        </w:rPr>
        <w:t>}</w:t>
      </w:r>
    </w:p>
    <w:p w14:paraId="22653B6A" w14:textId="77777777" w:rsidR="00366C8E" w:rsidRPr="00366C8E" w:rsidRDefault="00366C8E" w:rsidP="00366C8E">
      <w:pPr>
        <w:rPr>
          <w:lang w:val="en-CA"/>
        </w:rPr>
      </w:pPr>
    </w:p>
    <w:p w14:paraId="20A5036A" w14:textId="77777777" w:rsidR="00366C8E" w:rsidRPr="00366C8E" w:rsidRDefault="00366C8E" w:rsidP="00366C8E">
      <w:pPr>
        <w:rPr>
          <w:lang w:val="en-CA"/>
        </w:rPr>
      </w:pPr>
      <w:r w:rsidRPr="00366C8E">
        <w:rPr>
          <w:lang w:val="en-CA"/>
        </w:rPr>
        <w:t>.jumbotron {</w:t>
      </w:r>
    </w:p>
    <w:p w14:paraId="7580B76F" w14:textId="77777777" w:rsidR="00366C8E" w:rsidRPr="00366C8E" w:rsidRDefault="00366C8E" w:rsidP="00366C8E">
      <w:pPr>
        <w:rPr>
          <w:lang w:val="en-CA"/>
        </w:rPr>
      </w:pPr>
      <w:r w:rsidRPr="00366C8E">
        <w:rPr>
          <w:lang w:val="en-CA"/>
        </w:rPr>
        <w:t xml:space="preserve">    @include zero-margin(70px,30px);</w:t>
      </w:r>
    </w:p>
    <w:p w14:paraId="660A0F2D" w14:textId="77777777" w:rsidR="00366C8E" w:rsidRPr="00366C8E" w:rsidRDefault="00366C8E" w:rsidP="00366C8E">
      <w:pPr>
        <w:rPr>
          <w:lang w:val="en-CA"/>
        </w:rPr>
      </w:pPr>
      <w:r w:rsidRPr="00366C8E">
        <w:rPr>
          <w:lang w:val="en-CA"/>
        </w:rPr>
        <w:t xml:space="preserve">    background: $background-light ;</w:t>
      </w:r>
    </w:p>
    <w:p w14:paraId="2AF51E85" w14:textId="77777777" w:rsidR="00366C8E" w:rsidRPr="00366C8E" w:rsidRDefault="00366C8E" w:rsidP="00366C8E">
      <w:pPr>
        <w:rPr>
          <w:lang w:val="en-CA"/>
        </w:rPr>
      </w:pPr>
      <w:r w:rsidRPr="00366C8E">
        <w:rPr>
          <w:lang w:val="en-CA"/>
        </w:rPr>
        <w:t xml:space="preserve">    color:floralwhite;</w:t>
      </w:r>
    </w:p>
    <w:p w14:paraId="18A0A0BF" w14:textId="77777777" w:rsidR="00366C8E" w:rsidRPr="00366C8E" w:rsidRDefault="00366C8E" w:rsidP="00366C8E">
      <w:pPr>
        <w:rPr>
          <w:lang w:val="en-CA"/>
        </w:rPr>
      </w:pPr>
      <w:r w:rsidRPr="00366C8E">
        <w:rPr>
          <w:lang w:val="en-CA"/>
        </w:rPr>
        <w:t xml:space="preserve">    min-height: 150px;</w:t>
      </w:r>
    </w:p>
    <w:p w14:paraId="444799A5" w14:textId="65437D5A" w:rsidR="00366C8E" w:rsidRDefault="00366C8E" w:rsidP="00366C8E">
      <w:pPr>
        <w:rPr>
          <w:lang w:val="en-CA"/>
        </w:rPr>
      </w:pPr>
      <w:r w:rsidRPr="00366C8E">
        <w:rPr>
          <w:lang w:val="en-CA"/>
        </w:rPr>
        <w:t>}</w:t>
      </w:r>
    </w:p>
    <w:p w14:paraId="692CC7D9" w14:textId="77777777" w:rsidR="00366C8E" w:rsidRDefault="00366C8E" w:rsidP="00366C8E">
      <w:pPr>
        <w:rPr>
          <w:lang w:val="en-CA"/>
        </w:rPr>
      </w:pPr>
    </w:p>
    <w:p w14:paraId="1346EC8D" w14:textId="77777777" w:rsidR="00366C8E" w:rsidRPr="00366C8E" w:rsidRDefault="00366C8E" w:rsidP="00366C8E">
      <w:pPr>
        <w:numPr>
          <w:ilvl w:val="0"/>
          <w:numId w:val="29"/>
        </w:numPr>
        <w:spacing w:before="100" w:beforeAutospacing="1" w:after="100" w:afterAutospacing="1"/>
        <w:ind w:left="120"/>
        <w:rPr>
          <w:rFonts w:ascii="Helvetica Neue" w:eastAsia="Times New Roman" w:hAnsi="Helvetica Neue" w:cs="Times New Roman"/>
          <w:color w:val="333333"/>
          <w:sz w:val="21"/>
          <w:szCs w:val="21"/>
        </w:rPr>
      </w:pPr>
      <w:r w:rsidRPr="00366C8E">
        <w:rPr>
          <w:rFonts w:ascii="Helvetica Neue" w:eastAsia="Times New Roman" w:hAnsi="Helvetica Neue" w:cs="Times New Roman"/>
          <w:color w:val="333333"/>
          <w:sz w:val="21"/>
          <w:szCs w:val="21"/>
        </w:rPr>
        <w:t>Update the project's style file styles.scss with the following:</w:t>
      </w:r>
    </w:p>
    <w:p w14:paraId="175A2C17" w14:textId="77777777" w:rsidR="00366C8E" w:rsidRPr="00366C8E" w:rsidRDefault="00366C8E" w:rsidP="00366C8E">
      <w:pPr>
        <w:rPr>
          <w:lang w:val="en-CA"/>
        </w:rPr>
      </w:pPr>
      <w:r w:rsidRPr="00366C8E">
        <w:rPr>
          <w:lang w:val="en-CA"/>
        </w:rPr>
        <w:t>$lt-gray: #ddd;</w:t>
      </w:r>
    </w:p>
    <w:p w14:paraId="795A2DD1" w14:textId="77777777" w:rsidR="00366C8E" w:rsidRPr="00366C8E" w:rsidRDefault="00366C8E" w:rsidP="00366C8E">
      <w:pPr>
        <w:rPr>
          <w:lang w:val="en-CA"/>
        </w:rPr>
      </w:pPr>
      <w:r w:rsidRPr="00366C8E">
        <w:rPr>
          <w:lang w:val="en-CA"/>
        </w:rPr>
        <w:t>$background-dark: #512DA8;</w:t>
      </w:r>
    </w:p>
    <w:p w14:paraId="139CA55D" w14:textId="77777777" w:rsidR="00366C8E" w:rsidRPr="00366C8E" w:rsidRDefault="00366C8E" w:rsidP="00366C8E">
      <w:pPr>
        <w:rPr>
          <w:lang w:val="en-CA"/>
        </w:rPr>
      </w:pPr>
      <w:r w:rsidRPr="00366C8E">
        <w:rPr>
          <w:lang w:val="en-CA"/>
        </w:rPr>
        <w:t>$background-light: #9575CD;</w:t>
      </w:r>
    </w:p>
    <w:p w14:paraId="7B808CC4" w14:textId="77777777" w:rsidR="00366C8E" w:rsidRPr="00366C8E" w:rsidRDefault="00366C8E" w:rsidP="00366C8E">
      <w:pPr>
        <w:rPr>
          <w:lang w:val="en-CA"/>
        </w:rPr>
      </w:pPr>
      <w:r w:rsidRPr="00366C8E">
        <w:rPr>
          <w:lang w:val="en-CA"/>
        </w:rPr>
        <w:t>$background-pale: #D1C4E9;</w:t>
      </w:r>
    </w:p>
    <w:p w14:paraId="0DA52CF3" w14:textId="77777777" w:rsidR="00366C8E" w:rsidRPr="00366C8E" w:rsidRDefault="00366C8E" w:rsidP="00366C8E">
      <w:pPr>
        <w:rPr>
          <w:lang w:val="en-CA"/>
        </w:rPr>
      </w:pPr>
      <w:r w:rsidRPr="00366C8E">
        <w:rPr>
          <w:lang w:val="en-CA"/>
        </w:rPr>
        <w:t>$primary-color-dark:   #512DA8;</w:t>
      </w:r>
    </w:p>
    <w:p w14:paraId="14BA0F91" w14:textId="77777777" w:rsidR="00366C8E" w:rsidRPr="00366C8E" w:rsidRDefault="00366C8E" w:rsidP="00366C8E">
      <w:pPr>
        <w:rPr>
          <w:lang w:val="en-CA"/>
        </w:rPr>
      </w:pPr>
      <w:r w:rsidRPr="00366C8E">
        <w:rPr>
          <w:lang w:val="en-CA"/>
        </w:rPr>
        <w:t>$primary-color:        #673AB7;</w:t>
      </w:r>
    </w:p>
    <w:p w14:paraId="40F3E460" w14:textId="77777777" w:rsidR="00366C8E" w:rsidRPr="00366C8E" w:rsidRDefault="00366C8E" w:rsidP="00366C8E">
      <w:pPr>
        <w:rPr>
          <w:lang w:val="en-CA"/>
        </w:rPr>
      </w:pPr>
      <w:r w:rsidRPr="00366C8E">
        <w:rPr>
          <w:lang w:val="en-CA"/>
        </w:rPr>
        <w:t>$primary-color-light:  #D1C4E9;</w:t>
      </w:r>
    </w:p>
    <w:p w14:paraId="678D0147" w14:textId="77777777" w:rsidR="00366C8E" w:rsidRPr="00366C8E" w:rsidRDefault="00366C8E" w:rsidP="00366C8E">
      <w:pPr>
        <w:rPr>
          <w:lang w:val="en-CA"/>
        </w:rPr>
      </w:pPr>
      <w:r w:rsidRPr="00366C8E">
        <w:rPr>
          <w:lang w:val="en-CA"/>
        </w:rPr>
        <w:t>$primary-color-text:   #FFFFFF;</w:t>
      </w:r>
    </w:p>
    <w:p w14:paraId="2776E8CC" w14:textId="77777777" w:rsidR="00366C8E" w:rsidRPr="00366C8E" w:rsidRDefault="00366C8E" w:rsidP="00366C8E">
      <w:pPr>
        <w:rPr>
          <w:lang w:val="en-CA"/>
        </w:rPr>
      </w:pPr>
      <w:r w:rsidRPr="00366C8E">
        <w:rPr>
          <w:lang w:val="en-CA"/>
        </w:rPr>
        <w:t>$accent-color:         #FFC107;</w:t>
      </w:r>
    </w:p>
    <w:p w14:paraId="17CD9215" w14:textId="77777777" w:rsidR="00366C8E" w:rsidRPr="00366C8E" w:rsidRDefault="00366C8E" w:rsidP="00366C8E">
      <w:pPr>
        <w:rPr>
          <w:lang w:val="en-CA"/>
        </w:rPr>
      </w:pPr>
      <w:r w:rsidRPr="00366C8E">
        <w:rPr>
          <w:lang w:val="en-CA"/>
        </w:rPr>
        <w:t>$primary-text-color:   #212121;</w:t>
      </w:r>
    </w:p>
    <w:p w14:paraId="4469FD68" w14:textId="77777777" w:rsidR="00366C8E" w:rsidRPr="00366C8E" w:rsidRDefault="00366C8E" w:rsidP="00366C8E">
      <w:pPr>
        <w:rPr>
          <w:lang w:val="en-CA"/>
        </w:rPr>
      </w:pPr>
      <w:r w:rsidRPr="00366C8E">
        <w:rPr>
          <w:lang w:val="en-CA"/>
        </w:rPr>
        <w:t>$secondary-text-color: #757575;</w:t>
      </w:r>
    </w:p>
    <w:p w14:paraId="312B4717" w14:textId="77777777" w:rsidR="00366C8E" w:rsidRPr="00366C8E" w:rsidRDefault="00366C8E" w:rsidP="00366C8E">
      <w:pPr>
        <w:rPr>
          <w:lang w:val="en-CA"/>
        </w:rPr>
      </w:pPr>
      <w:r w:rsidRPr="00366C8E">
        <w:rPr>
          <w:lang w:val="en-CA"/>
        </w:rPr>
        <w:t>$divider-color:        #BDBDBD;</w:t>
      </w:r>
    </w:p>
    <w:p w14:paraId="6452FBB2" w14:textId="77777777" w:rsidR="00366C8E" w:rsidRPr="00366C8E" w:rsidRDefault="00366C8E" w:rsidP="00366C8E">
      <w:pPr>
        <w:rPr>
          <w:lang w:val="en-CA"/>
        </w:rPr>
      </w:pPr>
    </w:p>
    <w:p w14:paraId="5E8EBA4C" w14:textId="77777777" w:rsidR="00366C8E" w:rsidRPr="00366C8E" w:rsidRDefault="00366C8E" w:rsidP="00366C8E">
      <w:pPr>
        <w:rPr>
          <w:lang w:val="en-CA"/>
        </w:rPr>
      </w:pPr>
      <w:r w:rsidRPr="00366C8E">
        <w:rPr>
          <w:lang w:val="en-CA"/>
        </w:rPr>
        <w:t>@mixin zero-margin($pad-up-down, $pad-left-right) {</w:t>
      </w:r>
    </w:p>
    <w:p w14:paraId="248DDF43" w14:textId="77777777" w:rsidR="00366C8E" w:rsidRPr="00366C8E" w:rsidRDefault="00366C8E" w:rsidP="00366C8E">
      <w:pPr>
        <w:rPr>
          <w:lang w:val="en-CA"/>
        </w:rPr>
      </w:pPr>
      <w:r w:rsidRPr="00366C8E">
        <w:rPr>
          <w:lang w:val="en-CA"/>
        </w:rPr>
        <w:t xml:space="preserve">    margin: 0px auto;</w:t>
      </w:r>
    </w:p>
    <w:p w14:paraId="71BAC529" w14:textId="77777777" w:rsidR="00366C8E" w:rsidRPr="00366C8E" w:rsidRDefault="00366C8E" w:rsidP="00366C8E">
      <w:pPr>
        <w:rPr>
          <w:lang w:val="en-CA"/>
        </w:rPr>
      </w:pPr>
      <w:r w:rsidRPr="00366C8E">
        <w:rPr>
          <w:lang w:val="en-CA"/>
        </w:rPr>
        <w:t xml:space="preserve">    padding: $pad-up-down $pad-left-right;</w:t>
      </w:r>
    </w:p>
    <w:p w14:paraId="252A9C19" w14:textId="77777777" w:rsidR="00366C8E" w:rsidRPr="00366C8E" w:rsidRDefault="00366C8E" w:rsidP="00366C8E">
      <w:pPr>
        <w:rPr>
          <w:lang w:val="en-CA"/>
        </w:rPr>
      </w:pPr>
      <w:r w:rsidRPr="00366C8E">
        <w:rPr>
          <w:lang w:val="en-CA"/>
        </w:rPr>
        <w:t>}</w:t>
      </w:r>
    </w:p>
    <w:p w14:paraId="6EB33BA1" w14:textId="77777777" w:rsidR="00366C8E" w:rsidRPr="00366C8E" w:rsidRDefault="00366C8E" w:rsidP="00366C8E">
      <w:pPr>
        <w:rPr>
          <w:lang w:val="en-CA"/>
        </w:rPr>
      </w:pPr>
    </w:p>
    <w:p w14:paraId="6D037371" w14:textId="77777777" w:rsidR="00366C8E" w:rsidRPr="00366C8E" w:rsidRDefault="00366C8E" w:rsidP="00366C8E">
      <w:pPr>
        <w:rPr>
          <w:lang w:val="en-CA"/>
        </w:rPr>
      </w:pPr>
      <w:r w:rsidRPr="00366C8E">
        <w:rPr>
          <w:lang w:val="en-CA"/>
        </w:rPr>
        <w:t>. . .</w:t>
      </w:r>
    </w:p>
    <w:p w14:paraId="38709BE1" w14:textId="77777777" w:rsidR="00366C8E" w:rsidRPr="00366C8E" w:rsidRDefault="00366C8E" w:rsidP="00366C8E">
      <w:pPr>
        <w:rPr>
          <w:lang w:val="en-CA"/>
        </w:rPr>
      </w:pPr>
    </w:p>
    <w:p w14:paraId="5318DAE2" w14:textId="77777777" w:rsidR="00366C8E" w:rsidRPr="00366C8E" w:rsidRDefault="00366C8E" w:rsidP="00366C8E">
      <w:pPr>
        <w:rPr>
          <w:lang w:val="en-CA"/>
        </w:rPr>
      </w:pPr>
    </w:p>
    <w:p w14:paraId="7B91E943" w14:textId="77777777" w:rsidR="00366C8E" w:rsidRPr="00366C8E" w:rsidRDefault="00366C8E" w:rsidP="00366C8E">
      <w:pPr>
        <w:rPr>
          <w:lang w:val="en-CA"/>
        </w:rPr>
      </w:pPr>
      <w:r w:rsidRPr="00366C8E">
        <w:rPr>
          <w:lang w:val="en-CA"/>
        </w:rPr>
        <w:t>.background-primary {</w:t>
      </w:r>
    </w:p>
    <w:p w14:paraId="27AEB563" w14:textId="77777777" w:rsidR="00366C8E" w:rsidRPr="00366C8E" w:rsidRDefault="00366C8E" w:rsidP="00366C8E">
      <w:pPr>
        <w:rPr>
          <w:lang w:val="en-CA"/>
        </w:rPr>
      </w:pPr>
      <w:r w:rsidRPr="00366C8E">
        <w:rPr>
          <w:lang w:val="en-CA"/>
        </w:rPr>
        <w:lastRenderedPageBreak/>
        <w:t xml:space="preserve">    background-color: $background-dark!important;</w:t>
      </w:r>
    </w:p>
    <w:p w14:paraId="74716F27" w14:textId="77777777" w:rsidR="00366C8E" w:rsidRPr="00366C8E" w:rsidRDefault="00366C8E" w:rsidP="00366C8E">
      <w:pPr>
        <w:rPr>
          <w:lang w:val="en-CA"/>
        </w:rPr>
      </w:pPr>
      <w:r w:rsidRPr="00366C8E">
        <w:rPr>
          <w:lang w:val="en-CA"/>
        </w:rPr>
        <w:t xml:space="preserve">  }</w:t>
      </w:r>
    </w:p>
    <w:p w14:paraId="3EC2235A" w14:textId="77777777" w:rsidR="00366C8E" w:rsidRPr="00366C8E" w:rsidRDefault="00366C8E" w:rsidP="00366C8E">
      <w:pPr>
        <w:rPr>
          <w:lang w:val="en-CA"/>
        </w:rPr>
      </w:pPr>
      <w:r w:rsidRPr="00366C8E">
        <w:rPr>
          <w:lang w:val="en-CA"/>
        </w:rPr>
        <w:t>.background-accent {</w:t>
      </w:r>
    </w:p>
    <w:p w14:paraId="38D31B06" w14:textId="77777777" w:rsidR="00366C8E" w:rsidRPr="00366C8E" w:rsidRDefault="00366C8E" w:rsidP="00366C8E">
      <w:pPr>
        <w:rPr>
          <w:lang w:val="en-CA"/>
        </w:rPr>
      </w:pPr>
      <w:r w:rsidRPr="00366C8E">
        <w:rPr>
          <w:lang w:val="en-CA"/>
        </w:rPr>
        <w:t xml:space="preserve">    background-color: $accent-color!important;</w:t>
      </w:r>
    </w:p>
    <w:p w14:paraId="15C07B2A" w14:textId="77777777" w:rsidR="00366C8E" w:rsidRPr="00366C8E" w:rsidRDefault="00366C8E" w:rsidP="00366C8E">
      <w:pPr>
        <w:rPr>
          <w:lang w:val="en-CA"/>
        </w:rPr>
      </w:pPr>
      <w:r w:rsidRPr="00366C8E">
        <w:rPr>
          <w:lang w:val="en-CA"/>
        </w:rPr>
        <w:t xml:space="preserve">  }</w:t>
      </w:r>
    </w:p>
    <w:p w14:paraId="1441C6C3" w14:textId="77777777" w:rsidR="00366C8E" w:rsidRPr="00366C8E" w:rsidRDefault="00366C8E" w:rsidP="00366C8E">
      <w:pPr>
        <w:rPr>
          <w:lang w:val="en-CA"/>
        </w:rPr>
      </w:pPr>
      <w:r w:rsidRPr="00366C8E">
        <w:rPr>
          <w:lang w:val="en-CA"/>
        </w:rPr>
        <w:t>.text-floral-white {</w:t>
      </w:r>
    </w:p>
    <w:p w14:paraId="3A72EBC6" w14:textId="77777777" w:rsidR="00366C8E" w:rsidRPr="00366C8E" w:rsidRDefault="00366C8E" w:rsidP="00366C8E">
      <w:pPr>
        <w:rPr>
          <w:lang w:val="en-CA"/>
        </w:rPr>
      </w:pPr>
      <w:r w:rsidRPr="00366C8E">
        <w:rPr>
          <w:lang w:val="en-CA"/>
        </w:rPr>
        <w:t xml:space="preserve">    color: floralwhite!important;</w:t>
      </w:r>
    </w:p>
    <w:p w14:paraId="65CBE8F6" w14:textId="77777777" w:rsidR="00366C8E" w:rsidRPr="00366C8E" w:rsidRDefault="00366C8E" w:rsidP="00366C8E">
      <w:pPr>
        <w:rPr>
          <w:lang w:val="en-CA"/>
        </w:rPr>
      </w:pPr>
      <w:r w:rsidRPr="00366C8E">
        <w:rPr>
          <w:lang w:val="en-CA"/>
        </w:rPr>
        <w:t>}</w:t>
      </w:r>
    </w:p>
    <w:p w14:paraId="5AB523FF" w14:textId="77777777" w:rsidR="00366C8E" w:rsidRPr="00366C8E" w:rsidRDefault="00366C8E" w:rsidP="00366C8E">
      <w:pPr>
        <w:rPr>
          <w:lang w:val="en-CA"/>
        </w:rPr>
      </w:pPr>
    </w:p>
    <w:p w14:paraId="7232C66D" w14:textId="77777777" w:rsidR="00366C8E" w:rsidRPr="00366C8E" w:rsidRDefault="00366C8E" w:rsidP="00366C8E">
      <w:pPr>
        <w:rPr>
          <w:lang w:val="en-CA"/>
        </w:rPr>
      </w:pPr>
      <w:r w:rsidRPr="00366C8E">
        <w:rPr>
          <w:lang w:val="en-CA"/>
        </w:rPr>
        <w:t>.flex-spacer {</w:t>
      </w:r>
    </w:p>
    <w:p w14:paraId="20F326CE" w14:textId="77777777" w:rsidR="00366C8E" w:rsidRPr="00366C8E" w:rsidRDefault="00366C8E" w:rsidP="00366C8E">
      <w:pPr>
        <w:rPr>
          <w:lang w:val="en-CA"/>
        </w:rPr>
      </w:pPr>
      <w:r w:rsidRPr="00366C8E">
        <w:rPr>
          <w:lang w:val="en-CA"/>
        </w:rPr>
        <w:t xml:space="preserve">  flex: 1 1 auto;</w:t>
      </w:r>
    </w:p>
    <w:p w14:paraId="75FBCE15" w14:textId="2B247332" w:rsidR="00366C8E" w:rsidRDefault="00366C8E" w:rsidP="00366C8E">
      <w:pPr>
        <w:rPr>
          <w:lang w:val="en-CA"/>
        </w:rPr>
      </w:pPr>
      <w:r w:rsidRPr="00366C8E">
        <w:rPr>
          <w:lang w:val="en-CA"/>
        </w:rPr>
        <w:t>}</w:t>
      </w:r>
    </w:p>
    <w:p w14:paraId="30640E25" w14:textId="77777777" w:rsidR="00366C8E" w:rsidRDefault="00366C8E" w:rsidP="00366C8E">
      <w:pPr>
        <w:rPr>
          <w:lang w:val="en-CA"/>
        </w:rPr>
      </w:pPr>
    </w:p>
    <w:p w14:paraId="24B8DB6F" w14:textId="77777777" w:rsidR="00366C8E" w:rsidRPr="00366C8E" w:rsidRDefault="00366C8E" w:rsidP="00366C8E">
      <w:pPr>
        <w:numPr>
          <w:ilvl w:val="0"/>
          <w:numId w:val="30"/>
        </w:numPr>
        <w:spacing w:before="100" w:beforeAutospacing="1" w:after="100" w:afterAutospacing="1"/>
        <w:ind w:left="120"/>
        <w:rPr>
          <w:rFonts w:ascii="Helvetica Neue" w:eastAsia="Times New Roman" w:hAnsi="Helvetica Neue" w:cs="Times New Roman"/>
          <w:color w:val="333333"/>
          <w:sz w:val="21"/>
          <w:szCs w:val="21"/>
        </w:rPr>
      </w:pPr>
      <w:r w:rsidRPr="00366C8E">
        <w:rPr>
          <w:rFonts w:ascii="Helvetica Neue" w:eastAsia="Times New Roman" w:hAnsi="Helvetica Neue" w:cs="Times New Roman"/>
          <w:color w:val="333333"/>
          <w:sz w:val="21"/>
          <w:szCs w:val="21"/>
        </w:rPr>
        <w:t>Now update the app.component.html file to include the header and footer as follows:</w:t>
      </w:r>
    </w:p>
    <w:p w14:paraId="2BF01FBC" w14:textId="77777777" w:rsidR="00366C8E" w:rsidRPr="00366C8E" w:rsidRDefault="00366C8E" w:rsidP="00366C8E">
      <w:pPr>
        <w:rPr>
          <w:lang w:val="en-CA"/>
        </w:rPr>
      </w:pPr>
      <w:r w:rsidRPr="00366C8E">
        <w:rPr>
          <w:lang w:val="en-CA"/>
        </w:rPr>
        <w:t>&lt;app-header&gt;&lt;/app-header&gt;</w:t>
      </w:r>
    </w:p>
    <w:p w14:paraId="35FE410B" w14:textId="77777777" w:rsidR="00366C8E" w:rsidRPr="00366C8E" w:rsidRDefault="00366C8E" w:rsidP="00366C8E">
      <w:pPr>
        <w:rPr>
          <w:lang w:val="en-CA"/>
        </w:rPr>
      </w:pPr>
      <w:r w:rsidRPr="00366C8E">
        <w:rPr>
          <w:lang w:val="en-CA"/>
        </w:rPr>
        <w:t>&lt;app-menu&gt;&lt;/app-menu&gt;</w:t>
      </w:r>
    </w:p>
    <w:p w14:paraId="097F7823" w14:textId="7612235A" w:rsidR="00366C8E" w:rsidRDefault="00366C8E" w:rsidP="00366C8E">
      <w:pPr>
        <w:rPr>
          <w:lang w:val="en-CA"/>
        </w:rPr>
      </w:pPr>
      <w:r w:rsidRPr="00366C8E">
        <w:rPr>
          <w:lang w:val="en-CA"/>
        </w:rPr>
        <w:t>&lt;app-footer&gt;&lt;/app-footer&gt;</w:t>
      </w:r>
    </w:p>
    <w:p w14:paraId="30E3242A" w14:textId="77777777" w:rsidR="00366C8E" w:rsidRDefault="00366C8E" w:rsidP="00366C8E">
      <w:pPr>
        <w:rPr>
          <w:lang w:val="en-CA"/>
        </w:rPr>
      </w:pPr>
    </w:p>
    <w:p w14:paraId="77960F38" w14:textId="77777777" w:rsidR="00366C8E" w:rsidRPr="00366C8E" w:rsidRDefault="00366C8E" w:rsidP="00366C8E">
      <w:pPr>
        <w:numPr>
          <w:ilvl w:val="0"/>
          <w:numId w:val="31"/>
        </w:numPr>
        <w:spacing w:before="100" w:beforeAutospacing="1" w:after="100" w:afterAutospacing="1"/>
        <w:ind w:left="120"/>
        <w:rPr>
          <w:rFonts w:ascii="Helvetica Neue" w:eastAsia="Times New Roman" w:hAnsi="Helvetica Neue" w:cs="Times New Roman"/>
          <w:color w:val="333333"/>
          <w:sz w:val="21"/>
          <w:szCs w:val="21"/>
        </w:rPr>
      </w:pPr>
      <w:r w:rsidRPr="00366C8E">
        <w:rPr>
          <w:rFonts w:ascii="Helvetica Neue" w:eastAsia="Times New Roman" w:hAnsi="Helvetica Neue" w:cs="Times New Roman"/>
          <w:color w:val="333333"/>
          <w:sz w:val="21"/>
          <w:szCs w:val="21"/>
        </w:rPr>
        <w:t>Save all the changes and do a Git commit with the message "Header and Footer".</w:t>
      </w:r>
    </w:p>
    <w:p w14:paraId="14EF2B76" w14:textId="414C9759" w:rsidR="00366C8E" w:rsidRDefault="00F53FBC" w:rsidP="00366C8E">
      <w:pPr>
        <w:rPr>
          <w:lang w:val="en-CA"/>
        </w:rPr>
      </w:pPr>
      <w:r>
        <w:rPr>
          <w:lang w:val="en-CA"/>
        </w:rPr>
        <w:t>Angular routing basic</w:t>
      </w:r>
    </w:p>
    <w:p w14:paraId="40596A37" w14:textId="77777777" w:rsidR="00F53FBC" w:rsidRDefault="00F53FBC" w:rsidP="00366C8E">
      <w:pPr>
        <w:rPr>
          <w:lang w:val="en-CA"/>
        </w:rPr>
      </w:pPr>
    </w:p>
    <w:p w14:paraId="3257033B" w14:textId="36AB4F2C" w:rsidR="00F53FBC" w:rsidRDefault="00451BC9" w:rsidP="00366C8E">
      <w:pPr>
        <w:rPr>
          <w:lang w:val="en-CA"/>
        </w:rPr>
      </w:pPr>
      <w:r>
        <w:rPr>
          <w:lang w:val="en-CA"/>
        </w:rPr>
        <w:t>Angular Router</w:t>
      </w:r>
    </w:p>
    <w:p w14:paraId="2DB5E8A8" w14:textId="240AC915" w:rsidR="00451BC9" w:rsidRDefault="00451BC9" w:rsidP="00366C8E">
      <w:pPr>
        <w:rPr>
          <w:lang w:val="en-CA"/>
        </w:rPr>
      </w:pPr>
      <w:r>
        <w:rPr>
          <w:lang w:val="en-CA"/>
        </w:rPr>
        <w:t>Enables navigation among views</w:t>
      </w:r>
    </w:p>
    <w:p w14:paraId="7CCEC93B" w14:textId="4C3B6410" w:rsidR="00451BC9" w:rsidRDefault="00451BC9" w:rsidP="00366C8E">
      <w:pPr>
        <w:rPr>
          <w:lang w:val="en-CA"/>
        </w:rPr>
      </w:pPr>
      <w:r>
        <w:rPr>
          <w:lang w:val="en-CA"/>
        </w:rPr>
        <w:t>Uses a browser URL as an instruction to navigate to a client-generate view</w:t>
      </w:r>
    </w:p>
    <w:p w14:paraId="5E7511DE" w14:textId="4AAC5D1D" w:rsidR="00451BC9" w:rsidRPr="00451BC9" w:rsidRDefault="00451BC9" w:rsidP="00451BC9">
      <w:pPr>
        <w:pStyle w:val="ListParagraph"/>
        <w:numPr>
          <w:ilvl w:val="0"/>
          <w:numId w:val="33"/>
        </w:numPr>
        <w:rPr>
          <w:lang w:val="en-CA"/>
        </w:rPr>
      </w:pPr>
      <w:r w:rsidRPr="00451BC9">
        <w:rPr>
          <w:lang w:val="en-CA"/>
        </w:rPr>
        <w:t>Can also pass along optional parameters</w:t>
      </w:r>
    </w:p>
    <w:p w14:paraId="1C502BC8" w14:textId="77777777" w:rsidR="00451BC9" w:rsidRDefault="00451BC9" w:rsidP="00366C8E">
      <w:pPr>
        <w:rPr>
          <w:lang w:val="en-CA"/>
        </w:rPr>
      </w:pPr>
    </w:p>
    <w:p w14:paraId="517D09FC" w14:textId="13DD36AB" w:rsidR="00451BC9" w:rsidRDefault="00A238F6" w:rsidP="00366C8E">
      <w:pPr>
        <w:rPr>
          <w:lang w:val="en-CA"/>
        </w:rPr>
      </w:pPr>
      <w:r>
        <w:rPr>
          <w:lang w:val="en-CA"/>
        </w:rPr>
        <w:t>HTML5 history API</w:t>
      </w:r>
    </w:p>
    <w:p w14:paraId="0381566D" w14:textId="77777777" w:rsidR="00A238F6" w:rsidRDefault="00A238F6" w:rsidP="00366C8E">
      <w:pPr>
        <w:rPr>
          <w:lang w:val="en-CA"/>
        </w:rPr>
      </w:pPr>
    </w:p>
    <w:p w14:paraId="2886F1E6" w14:textId="52CFF6B0" w:rsidR="00A238F6" w:rsidRDefault="00A238F6" w:rsidP="00366C8E">
      <w:pPr>
        <w:rPr>
          <w:lang w:val="en-CA"/>
        </w:rPr>
      </w:pPr>
      <w:r>
        <w:rPr>
          <w:lang w:val="en-CA"/>
        </w:rPr>
        <w:t>Gives developers the ability to modify a website’s URL without a full page refresh</w:t>
      </w:r>
    </w:p>
    <w:p w14:paraId="4B54A964" w14:textId="3C47AE7D" w:rsidR="00A238F6" w:rsidRDefault="00A238F6" w:rsidP="00366C8E">
      <w:pPr>
        <w:rPr>
          <w:lang w:val="en-CA"/>
        </w:rPr>
      </w:pPr>
      <w:r>
        <w:rPr>
          <w:lang w:val="en-CA"/>
        </w:rPr>
        <w:t>- pushState(): add history entry</w:t>
      </w:r>
    </w:p>
    <w:p w14:paraId="0F37B05B" w14:textId="2193C05F" w:rsidR="00A238F6" w:rsidRDefault="00A238F6" w:rsidP="00366C8E">
      <w:pPr>
        <w:rPr>
          <w:lang w:val="en-CA"/>
        </w:rPr>
      </w:pPr>
      <w:r>
        <w:rPr>
          <w:lang w:val="en-CA"/>
        </w:rPr>
        <w:t>- replaceState(): modify history entry</w:t>
      </w:r>
    </w:p>
    <w:p w14:paraId="3E394F42" w14:textId="4F58ED48" w:rsidR="00A238F6" w:rsidRDefault="00A238F6" w:rsidP="00366C8E">
      <w:pPr>
        <w:rPr>
          <w:lang w:val="en-CA"/>
        </w:rPr>
      </w:pPr>
      <w:r>
        <w:rPr>
          <w:lang w:val="en-CA"/>
        </w:rPr>
        <w:t>- Configure &lt;base href=”/” &gt;</w:t>
      </w:r>
    </w:p>
    <w:p w14:paraId="6242FCFD" w14:textId="38141AB1" w:rsidR="00A238F6" w:rsidRDefault="00A16038" w:rsidP="00366C8E">
      <w:pPr>
        <w:rPr>
          <w:lang w:val="en-CA"/>
        </w:rPr>
      </w:pPr>
      <w:r>
        <w:rPr>
          <w:noProof/>
        </w:rPr>
        <w:drawing>
          <wp:inline distT="0" distB="0" distL="0" distR="0" wp14:anchorId="3AA2C4DD" wp14:editId="4C6ACBAA">
            <wp:extent cx="5939155" cy="1275080"/>
            <wp:effectExtent l="0" t="0" r="4445" b="0"/>
            <wp:docPr id="2" name="Picture 2" descr="../../../Desktop/Screen%20Shot%202017-12-24%20at%2010.34.2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4%20at%2010.34.20%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1275080"/>
                    </a:xfrm>
                    <a:prstGeom prst="rect">
                      <a:avLst/>
                    </a:prstGeom>
                    <a:noFill/>
                    <a:ln>
                      <a:noFill/>
                    </a:ln>
                  </pic:spPr>
                </pic:pic>
              </a:graphicData>
            </a:graphic>
          </wp:inline>
        </w:drawing>
      </w:r>
    </w:p>
    <w:p w14:paraId="7650BB49" w14:textId="77777777" w:rsidR="00A16038" w:rsidRDefault="00A16038" w:rsidP="00366C8E">
      <w:pPr>
        <w:rPr>
          <w:lang w:val="en-CA"/>
        </w:rPr>
      </w:pPr>
    </w:p>
    <w:p w14:paraId="122DC833" w14:textId="3FB0C855" w:rsidR="00A16038" w:rsidRDefault="00A16038" w:rsidP="00366C8E">
      <w:pPr>
        <w:rPr>
          <w:lang w:val="en-CA"/>
        </w:rPr>
      </w:pPr>
      <w:r>
        <w:rPr>
          <w:lang w:val="en-CA"/>
        </w:rPr>
        <w:lastRenderedPageBreak/>
        <w:t>Angular router</w:t>
      </w:r>
    </w:p>
    <w:p w14:paraId="0165F691" w14:textId="77777777" w:rsidR="00A16038" w:rsidRDefault="00A16038" w:rsidP="00366C8E">
      <w:pPr>
        <w:rPr>
          <w:lang w:val="en-CA"/>
        </w:rPr>
      </w:pPr>
    </w:p>
    <w:p w14:paraId="7C022C6F" w14:textId="25C88250" w:rsidR="00A16038" w:rsidRDefault="00A16038" w:rsidP="00366C8E">
      <w:pPr>
        <w:rPr>
          <w:lang w:val="en-CA"/>
        </w:rPr>
      </w:pPr>
      <w:r>
        <w:rPr>
          <w:lang w:val="en-CA"/>
        </w:rPr>
        <w:t>Angular router leverage HTML5 history manipulation to modify the browser URL</w:t>
      </w:r>
    </w:p>
    <w:p w14:paraId="7A6F9588" w14:textId="386A75B7" w:rsidR="00A16038" w:rsidDel="00DC5EF6" w:rsidRDefault="00A16038" w:rsidP="00366C8E">
      <w:pPr>
        <w:rPr>
          <w:del w:id="0" w:author="Ngoc Thinh Nguyen" w:date="2017-12-24T22:39:00Z"/>
          <w:lang w:val="en-CA"/>
        </w:rPr>
      </w:pPr>
    </w:p>
    <w:p w14:paraId="380F57B7" w14:textId="77777777" w:rsidR="00DC5EF6" w:rsidRDefault="00DC5EF6" w:rsidP="00366C8E">
      <w:pPr>
        <w:rPr>
          <w:ins w:id="1" w:author="Ngoc Thinh Nguyen" w:date="2017-12-24T22:39:00Z"/>
          <w:lang w:val="en-CA"/>
        </w:rPr>
      </w:pPr>
    </w:p>
    <w:p w14:paraId="3FA4D149" w14:textId="78B39042" w:rsidR="00DC5EF6" w:rsidRDefault="00DC5EF6" w:rsidP="00366C8E">
      <w:pPr>
        <w:rPr>
          <w:ins w:id="2" w:author="Ngoc Thinh Nguyen" w:date="2017-12-24T22:40:00Z"/>
          <w:lang w:val="en-CA"/>
        </w:rPr>
      </w:pPr>
      <w:ins w:id="3" w:author="Ngoc Thinh Nguyen" w:date="2017-12-24T22:40:00Z">
        <w:r w:rsidRPr="00DC5EF6">
          <w:rPr>
            <w:noProof/>
          </w:rPr>
          <w:drawing>
            <wp:inline distT="0" distB="0" distL="0" distR="0" wp14:anchorId="1BB21C0E" wp14:editId="098CD5A4">
              <wp:extent cx="5943600" cy="1931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931670"/>
                      </a:xfrm>
                      <a:prstGeom prst="rect">
                        <a:avLst/>
                      </a:prstGeom>
                    </pic:spPr>
                  </pic:pic>
                </a:graphicData>
              </a:graphic>
            </wp:inline>
          </w:drawing>
        </w:r>
      </w:ins>
    </w:p>
    <w:p w14:paraId="7AECBB15" w14:textId="77777777" w:rsidR="00DC5EF6" w:rsidRDefault="00DC5EF6" w:rsidP="00366C8E">
      <w:pPr>
        <w:rPr>
          <w:ins w:id="4" w:author="Ngoc Thinh Nguyen" w:date="2017-12-24T22:39:00Z"/>
          <w:lang w:val="en-CA"/>
        </w:rPr>
      </w:pPr>
    </w:p>
    <w:p w14:paraId="183BECF0" w14:textId="348E90EE" w:rsidR="00A16038" w:rsidDel="00DC5EF6" w:rsidRDefault="00A16038" w:rsidP="00366C8E">
      <w:pPr>
        <w:rPr>
          <w:del w:id="5" w:author="Ngoc Thinh Nguyen" w:date="2017-12-24T22:39:00Z"/>
          <w:lang w:val="en-CA"/>
        </w:rPr>
      </w:pPr>
    </w:p>
    <w:p w14:paraId="78109566" w14:textId="77777777" w:rsidR="00DC5EF6" w:rsidRDefault="00DC5EF6" w:rsidP="00366C8E">
      <w:pPr>
        <w:rPr>
          <w:ins w:id="6" w:author="Ngoc Thinh Nguyen" w:date="2017-12-24T22:38:00Z"/>
          <w:lang w:val="en-CA"/>
        </w:rPr>
      </w:pPr>
    </w:p>
    <w:p w14:paraId="6AC3BD6D" w14:textId="7FD90B2D" w:rsidR="00DC5EF6" w:rsidRDefault="005735C3" w:rsidP="00366C8E">
      <w:pPr>
        <w:rPr>
          <w:lang w:val="en-CA"/>
        </w:rPr>
      </w:pPr>
      <w:r>
        <w:rPr>
          <w:noProof/>
        </w:rPr>
        <w:drawing>
          <wp:inline distT="0" distB="0" distL="0" distR="0" wp14:anchorId="2CA39444" wp14:editId="0E4ECB47">
            <wp:extent cx="5939155" cy="2927985"/>
            <wp:effectExtent l="0" t="0" r="4445" b="0"/>
            <wp:docPr id="15" name="Picture 15" descr="../../../Desktop/Screen%20Shot%202017-12-24%20at%2010.42.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2-24%20at%2010.42.13%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155" cy="2927985"/>
                    </a:xfrm>
                    <a:prstGeom prst="rect">
                      <a:avLst/>
                    </a:prstGeom>
                    <a:noFill/>
                    <a:ln>
                      <a:noFill/>
                    </a:ln>
                  </pic:spPr>
                </pic:pic>
              </a:graphicData>
            </a:graphic>
          </wp:inline>
        </w:drawing>
      </w:r>
    </w:p>
    <w:p w14:paraId="448EB9E1" w14:textId="77777777" w:rsidR="005735C3" w:rsidRDefault="005735C3" w:rsidP="00366C8E">
      <w:pPr>
        <w:rPr>
          <w:lang w:val="en-CA"/>
        </w:rPr>
      </w:pPr>
    </w:p>
    <w:p w14:paraId="1163DC5C" w14:textId="77777777" w:rsidR="001B4F8D" w:rsidRPr="001B4F8D" w:rsidRDefault="001B4F8D" w:rsidP="001B4F8D">
      <w:pPr>
        <w:spacing w:after="300" w:line="540" w:lineRule="atLeast"/>
        <w:outlineLvl w:val="0"/>
        <w:rPr>
          <w:rFonts w:ascii="Arial" w:eastAsia="Times New Roman" w:hAnsi="Arial" w:cs="Arial"/>
          <w:color w:val="333333"/>
          <w:kern w:val="36"/>
          <w:sz w:val="48"/>
          <w:szCs w:val="48"/>
        </w:rPr>
      </w:pPr>
      <w:r w:rsidRPr="001B4F8D">
        <w:rPr>
          <w:rFonts w:ascii="Arial" w:eastAsia="Times New Roman" w:hAnsi="Arial" w:cs="Arial"/>
          <w:color w:val="333333"/>
          <w:kern w:val="36"/>
          <w:sz w:val="48"/>
          <w:szCs w:val="48"/>
        </w:rPr>
        <w:t>Exercise (Instructions): Angular Routing Basics</w:t>
      </w:r>
    </w:p>
    <w:p w14:paraId="3F09629B" w14:textId="77777777" w:rsidR="001B4F8D" w:rsidRPr="001B4F8D" w:rsidRDefault="001B4F8D" w:rsidP="001B4F8D">
      <w:pPr>
        <w:spacing w:before="540" w:after="180" w:line="360" w:lineRule="atLeast"/>
        <w:outlineLvl w:val="2"/>
        <w:rPr>
          <w:rFonts w:ascii="Arial" w:eastAsia="Times New Roman" w:hAnsi="Arial" w:cs="Arial"/>
          <w:color w:val="333333"/>
        </w:rPr>
      </w:pPr>
      <w:r w:rsidRPr="001B4F8D">
        <w:rPr>
          <w:rFonts w:ascii="Arial" w:eastAsia="Times New Roman" w:hAnsi="Arial" w:cs="Arial"/>
          <w:color w:val="333333"/>
        </w:rPr>
        <w:t>Objectives and Outcomes</w:t>
      </w:r>
    </w:p>
    <w:p w14:paraId="66189C17" w14:textId="77777777" w:rsidR="001B4F8D" w:rsidRPr="001B4F8D" w:rsidRDefault="001B4F8D" w:rsidP="001B4F8D">
      <w:pPr>
        <w:spacing w:after="300" w:line="300" w:lineRule="atLeast"/>
        <w:rPr>
          <w:rFonts w:ascii="Arial" w:hAnsi="Arial" w:cs="Arial"/>
          <w:color w:val="333333"/>
          <w:sz w:val="21"/>
          <w:szCs w:val="21"/>
        </w:rPr>
      </w:pPr>
      <w:r w:rsidRPr="001B4F8D">
        <w:rPr>
          <w:rFonts w:ascii="Arial" w:hAnsi="Arial" w:cs="Arial"/>
          <w:color w:val="333333"/>
          <w:sz w:val="21"/>
          <w:szCs w:val="21"/>
        </w:rPr>
        <w:t>In this exercise you will be adding three new additional components to your application. You will then configure a basic router using the Angular router module to enable your application to navigate among the components. At the end of this exercise you will be able to:</w:t>
      </w:r>
    </w:p>
    <w:p w14:paraId="5928F8A5" w14:textId="77777777" w:rsidR="001B4F8D" w:rsidRPr="001B4F8D" w:rsidRDefault="001B4F8D" w:rsidP="001B4F8D">
      <w:pPr>
        <w:numPr>
          <w:ilvl w:val="0"/>
          <w:numId w:val="34"/>
        </w:numPr>
        <w:spacing w:before="100" w:beforeAutospacing="1" w:after="150"/>
        <w:ind w:left="120"/>
        <w:rPr>
          <w:rFonts w:ascii="Helvetica Neue" w:eastAsia="Times New Roman" w:hAnsi="Helvetica Neue" w:cs="Times New Roman"/>
          <w:color w:val="333333"/>
          <w:sz w:val="21"/>
          <w:szCs w:val="21"/>
        </w:rPr>
      </w:pPr>
      <w:r w:rsidRPr="001B4F8D">
        <w:rPr>
          <w:rFonts w:ascii="Helvetica Neue" w:eastAsia="Times New Roman" w:hAnsi="Helvetica Neue" w:cs="Times New Roman"/>
          <w:color w:val="333333"/>
          <w:sz w:val="21"/>
          <w:szCs w:val="21"/>
        </w:rPr>
        <w:lastRenderedPageBreak/>
        <w:t>Configure your application with multiple components whose views can be shown one at a time and navigate among them</w:t>
      </w:r>
    </w:p>
    <w:p w14:paraId="13D7A710" w14:textId="77777777" w:rsidR="001B4F8D" w:rsidRPr="001B4F8D" w:rsidRDefault="001B4F8D" w:rsidP="001B4F8D">
      <w:pPr>
        <w:numPr>
          <w:ilvl w:val="0"/>
          <w:numId w:val="34"/>
        </w:numPr>
        <w:spacing w:before="100" w:beforeAutospacing="1" w:after="100" w:afterAutospacing="1"/>
        <w:ind w:left="120"/>
        <w:rPr>
          <w:rFonts w:ascii="Helvetica Neue" w:eastAsia="Times New Roman" w:hAnsi="Helvetica Neue" w:cs="Times New Roman"/>
          <w:color w:val="333333"/>
          <w:sz w:val="21"/>
          <w:szCs w:val="21"/>
        </w:rPr>
      </w:pPr>
      <w:r w:rsidRPr="001B4F8D">
        <w:rPr>
          <w:rFonts w:ascii="Helvetica Neue" w:eastAsia="Times New Roman" w:hAnsi="Helvetica Neue" w:cs="Times New Roman"/>
          <w:color w:val="333333"/>
          <w:sz w:val="21"/>
          <w:szCs w:val="21"/>
        </w:rPr>
        <w:t>Configure a basic router using the Angular routing module to enable the navigation among the views.</w:t>
      </w:r>
    </w:p>
    <w:p w14:paraId="5330D17A" w14:textId="77777777" w:rsidR="001B4F8D" w:rsidRPr="001B4F8D" w:rsidRDefault="001B4F8D" w:rsidP="001B4F8D">
      <w:pPr>
        <w:spacing w:before="540" w:after="180" w:line="360" w:lineRule="atLeast"/>
        <w:outlineLvl w:val="2"/>
        <w:rPr>
          <w:rFonts w:ascii="Arial" w:eastAsia="Times New Roman" w:hAnsi="Arial" w:cs="Arial"/>
          <w:color w:val="333333"/>
        </w:rPr>
      </w:pPr>
      <w:r w:rsidRPr="001B4F8D">
        <w:rPr>
          <w:rFonts w:ascii="Arial" w:eastAsia="Times New Roman" w:hAnsi="Arial" w:cs="Arial"/>
          <w:color w:val="333333"/>
        </w:rPr>
        <w:t>Adding Components</w:t>
      </w:r>
    </w:p>
    <w:p w14:paraId="12E105CC" w14:textId="77777777" w:rsidR="001B4F8D" w:rsidRPr="001B4F8D" w:rsidRDefault="001B4F8D" w:rsidP="001B4F8D">
      <w:pPr>
        <w:numPr>
          <w:ilvl w:val="0"/>
          <w:numId w:val="35"/>
        </w:numPr>
        <w:spacing w:before="100" w:beforeAutospacing="1" w:after="100" w:afterAutospacing="1"/>
        <w:ind w:left="120"/>
        <w:rPr>
          <w:rFonts w:ascii="Helvetica Neue" w:eastAsia="Times New Roman" w:hAnsi="Helvetica Neue" w:cs="Times New Roman"/>
          <w:color w:val="333333"/>
          <w:sz w:val="21"/>
          <w:szCs w:val="21"/>
        </w:rPr>
      </w:pPr>
      <w:r w:rsidRPr="001B4F8D">
        <w:rPr>
          <w:rFonts w:ascii="Helvetica Neue" w:eastAsia="Times New Roman" w:hAnsi="Helvetica Neue" w:cs="Times New Roman"/>
          <w:color w:val="333333"/>
          <w:sz w:val="21"/>
          <w:szCs w:val="21"/>
        </w:rPr>
        <w:t>Add three new components to your Angular application as follows:</w:t>
      </w:r>
    </w:p>
    <w:p w14:paraId="0944B07C" w14:textId="77777777" w:rsidR="004958EB" w:rsidRPr="004958EB" w:rsidRDefault="004958EB" w:rsidP="004958EB">
      <w:pPr>
        <w:rPr>
          <w:lang w:val="en-CA"/>
        </w:rPr>
      </w:pPr>
      <w:r w:rsidRPr="004958EB">
        <w:rPr>
          <w:lang w:val="en-CA"/>
        </w:rPr>
        <w:t>ng generate component about</w:t>
      </w:r>
    </w:p>
    <w:p w14:paraId="2B333C45" w14:textId="77777777" w:rsidR="004958EB" w:rsidRPr="004958EB" w:rsidRDefault="004958EB" w:rsidP="004958EB">
      <w:pPr>
        <w:rPr>
          <w:lang w:val="en-CA"/>
        </w:rPr>
      </w:pPr>
      <w:r w:rsidRPr="004958EB">
        <w:rPr>
          <w:lang w:val="en-CA"/>
        </w:rPr>
        <w:t>ng generate component home</w:t>
      </w:r>
    </w:p>
    <w:p w14:paraId="327DC262" w14:textId="679BF7E2" w:rsidR="005735C3" w:rsidRDefault="004958EB" w:rsidP="004958EB">
      <w:pPr>
        <w:rPr>
          <w:lang w:val="en-CA"/>
        </w:rPr>
      </w:pPr>
      <w:r w:rsidRPr="004958EB">
        <w:rPr>
          <w:lang w:val="en-CA"/>
        </w:rPr>
        <w:t>ng generate component contact</w:t>
      </w:r>
    </w:p>
    <w:p w14:paraId="65818A9E" w14:textId="77777777" w:rsidR="004958EB" w:rsidRDefault="004958EB" w:rsidP="004958EB">
      <w:pPr>
        <w:rPr>
          <w:lang w:val="en-CA"/>
        </w:rPr>
      </w:pPr>
    </w:p>
    <w:p w14:paraId="70A8BF92" w14:textId="77777777" w:rsidR="004958EB" w:rsidRPr="004958EB" w:rsidRDefault="004958EB" w:rsidP="004958EB">
      <w:pPr>
        <w:spacing w:before="540" w:after="180" w:line="360" w:lineRule="atLeast"/>
        <w:outlineLvl w:val="2"/>
        <w:rPr>
          <w:rFonts w:ascii="Arial" w:eastAsia="Times New Roman" w:hAnsi="Arial" w:cs="Arial"/>
          <w:color w:val="333333"/>
        </w:rPr>
      </w:pPr>
      <w:r w:rsidRPr="004958EB">
        <w:rPr>
          <w:rFonts w:ascii="Arial" w:eastAsia="Times New Roman" w:hAnsi="Arial" w:cs="Arial"/>
          <w:color w:val="333333"/>
        </w:rPr>
        <w:t>Add a Router Module</w:t>
      </w:r>
    </w:p>
    <w:p w14:paraId="14CA3602" w14:textId="77777777" w:rsidR="004958EB" w:rsidRPr="004958EB" w:rsidRDefault="004958EB" w:rsidP="004958EB">
      <w:pPr>
        <w:numPr>
          <w:ilvl w:val="0"/>
          <w:numId w:val="36"/>
        </w:numPr>
        <w:spacing w:before="100" w:beforeAutospacing="1" w:after="100" w:afterAutospacing="1"/>
        <w:ind w:left="120"/>
        <w:rPr>
          <w:rFonts w:ascii="Helvetica Neue" w:eastAsia="Times New Roman" w:hAnsi="Helvetica Neue" w:cs="Times New Roman"/>
          <w:color w:val="333333"/>
          <w:sz w:val="21"/>
          <w:szCs w:val="21"/>
        </w:rPr>
      </w:pPr>
      <w:r w:rsidRPr="004958EB">
        <w:rPr>
          <w:rFonts w:ascii="Helvetica Neue" w:eastAsia="Times New Roman" w:hAnsi="Helvetica Neue" w:cs="Times New Roman"/>
          <w:color w:val="333333"/>
          <w:sz w:val="21"/>
          <w:szCs w:val="21"/>
        </w:rPr>
        <w:t>Add a new module named app-routing to your application as follows. This will create a new module file named </w:t>
      </w:r>
      <w:r w:rsidRPr="004958EB">
        <w:rPr>
          <w:rFonts w:ascii="Helvetica Neue" w:eastAsia="Times New Roman" w:hAnsi="Helvetica Neue" w:cs="Times New Roman"/>
          <w:i/>
          <w:iCs/>
          <w:color w:val="333333"/>
          <w:sz w:val="21"/>
          <w:szCs w:val="21"/>
        </w:rPr>
        <w:t>app-routing.module.ts</w:t>
      </w:r>
      <w:r w:rsidRPr="004958EB">
        <w:rPr>
          <w:rFonts w:ascii="Helvetica Neue" w:eastAsia="Times New Roman" w:hAnsi="Helvetica Neue" w:cs="Times New Roman"/>
          <w:color w:val="333333"/>
          <w:sz w:val="21"/>
          <w:szCs w:val="21"/>
        </w:rPr>
        <w:t> in the </w:t>
      </w:r>
      <w:r w:rsidRPr="004958EB">
        <w:rPr>
          <w:rFonts w:ascii="Helvetica Neue" w:eastAsia="Times New Roman" w:hAnsi="Helvetica Neue" w:cs="Times New Roman"/>
          <w:i/>
          <w:iCs/>
          <w:color w:val="333333"/>
          <w:sz w:val="21"/>
          <w:szCs w:val="21"/>
        </w:rPr>
        <w:t>app-routing</w:t>
      </w:r>
      <w:r w:rsidRPr="004958EB">
        <w:rPr>
          <w:rFonts w:ascii="Helvetica Neue" w:eastAsia="Times New Roman" w:hAnsi="Helvetica Neue" w:cs="Times New Roman"/>
          <w:color w:val="333333"/>
          <w:sz w:val="21"/>
          <w:szCs w:val="21"/>
        </w:rPr>
        <w:t> folder.</w:t>
      </w:r>
    </w:p>
    <w:p w14:paraId="35AFB05B" w14:textId="45083033" w:rsidR="004958EB" w:rsidRDefault="004958EB" w:rsidP="004958EB">
      <w:pPr>
        <w:rPr>
          <w:lang w:val="en-CA"/>
        </w:rPr>
      </w:pPr>
      <w:r w:rsidRPr="004958EB">
        <w:rPr>
          <w:lang w:val="en-CA"/>
        </w:rPr>
        <w:t>ng generate module app-routing</w:t>
      </w:r>
    </w:p>
    <w:p w14:paraId="662DE42D" w14:textId="77777777" w:rsidR="004958EB" w:rsidRDefault="004958EB" w:rsidP="004958EB">
      <w:pPr>
        <w:rPr>
          <w:lang w:val="en-CA"/>
        </w:rPr>
      </w:pPr>
    </w:p>
    <w:p w14:paraId="1B396EEF" w14:textId="77777777" w:rsidR="004958EB" w:rsidRPr="004958EB" w:rsidRDefault="004958EB" w:rsidP="004958EB">
      <w:pPr>
        <w:numPr>
          <w:ilvl w:val="0"/>
          <w:numId w:val="37"/>
        </w:numPr>
        <w:spacing w:before="100" w:beforeAutospacing="1" w:after="100" w:afterAutospacing="1"/>
        <w:ind w:left="120"/>
        <w:rPr>
          <w:rFonts w:ascii="Helvetica Neue" w:eastAsia="Times New Roman" w:hAnsi="Helvetica Neue" w:cs="Times New Roman"/>
          <w:color w:val="333333"/>
          <w:sz w:val="21"/>
          <w:szCs w:val="21"/>
        </w:rPr>
      </w:pPr>
      <w:r w:rsidRPr="004958EB">
        <w:rPr>
          <w:rFonts w:ascii="Helvetica Neue" w:eastAsia="Times New Roman" w:hAnsi="Helvetica Neue" w:cs="Times New Roman"/>
          <w:color w:val="333333"/>
          <w:sz w:val="21"/>
          <w:szCs w:val="21"/>
        </w:rPr>
        <w:t>Next create a new file named </w:t>
      </w:r>
      <w:r w:rsidRPr="004958EB">
        <w:rPr>
          <w:rFonts w:ascii="Helvetica Neue" w:eastAsia="Times New Roman" w:hAnsi="Helvetica Neue" w:cs="Times New Roman"/>
          <w:i/>
          <w:iCs/>
          <w:color w:val="333333"/>
          <w:sz w:val="21"/>
          <w:szCs w:val="21"/>
        </w:rPr>
        <w:t>routes.ts</w:t>
      </w:r>
      <w:r w:rsidRPr="004958EB">
        <w:rPr>
          <w:rFonts w:ascii="Helvetica Neue" w:eastAsia="Times New Roman" w:hAnsi="Helvetica Neue" w:cs="Times New Roman"/>
          <w:color w:val="333333"/>
          <w:sz w:val="21"/>
          <w:szCs w:val="21"/>
        </w:rPr>
        <w:t> in the </w:t>
      </w:r>
      <w:r w:rsidRPr="004958EB">
        <w:rPr>
          <w:rFonts w:ascii="Helvetica Neue" w:eastAsia="Times New Roman" w:hAnsi="Helvetica Neue" w:cs="Times New Roman"/>
          <w:i/>
          <w:iCs/>
          <w:color w:val="333333"/>
          <w:sz w:val="21"/>
          <w:szCs w:val="21"/>
        </w:rPr>
        <w:t>app-routing</w:t>
      </w:r>
      <w:r w:rsidRPr="004958EB">
        <w:rPr>
          <w:rFonts w:ascii="Helvetica Neue" w:eastAsia="Times New Roman" w:hAnsi="Helvetica Neue" w:cs="Times New Roman"/>
          <w:color w:val="333333"/>
          <w:sz w:val="21"/>
          <w:szCs w:val="21"/>
        </w:rPr>
        <w:t> folder and update it as follows:</w:t>
      </w:r>
    </w:p>
    <w:p w14:paraId="64506B3A" w14:textId="77777777" w:rsidR="004958EB" w:rsidRPr="004958EB" w:rsidRDefault="004958EB" w:rsidP="004958EB">
      <w:pPr>
        <w:rPr>
          <w:lang w:val="en-CA"/>
        </w:rPr>
      </w:pPr>
      <w:r w:rsidRPr="004958EB">
        <w:rPr>
          <w:lang w:val="en-CA"/>
        </w:rPr>
        <w:t>import { Routes } from '@angular/router';</w:t>
      </w:r>
    </w:p>
    <w:p w14:paraId="7C2E7B97" w14:textId="77777777" w:rsidR="004958EB" w:rsidRPr="004958EB" w:rsidRDefault="004958EB" w:rsidP="004958EB">
      <w:pPr>
        <w:rPr>
          <w:lang w:val="en-CA"/>
        </w:rPr>
      </w:pPr>
    </w:p>
    <w:p w14:paraId="1E4842CC" w14:textId="77777777" w:rsidR="004958EB" w:rsidRPr="004958EB" w:rsidRDefault="004958EB" w:rsidP="004958EB">
      <w:pPr>
        <w:rPr>
          <w:lang w:val="en-CA"/>
        </w:rPr>
      </w:pPr>
      <w:r w:rsidRPr="004958EB">
        <w:rPr>
          <w:lang w:val="en-CA"/>
        </w:rPr>
        <w:t>import { MenuComponent } from '../menu/menu.component';</w:t>
      </w:r>
    </w:p>
    <w:p w14:paraId="55375829" w14:textId="77777777" w:rsidR="004958EB" w:rsidRPr="004958EB" w:rsidRDefault="004958EB" w:rsidP="004958EB">
      <w:pPr>
        <w:rPr>
          <w:lang w:val="en-CA"/>
        </w:rPr>
      </w:pPr>
      <w:r w:rsidRPr="004958EB">
        <w:rPr>
          <w:lang w:val="en-CA"/>
        </w:rPr>
        <w:t>import { DishdetailComponent } from '../dishdetail/dishdetail.component';</w:t>
      </w:r>
    </w:p>
    <w:p w14:paraId="473E04BF" w14:textId="77777777" w:rsidR="004958EB" w:rsidRPr="004958EB" w:rsidRDefault="004958EB" w:rsidP="004958EB">
      <w:pPr>
        <w:rPr>
          <w:lang w:val="en-CA"/>
        </w:rPr>
      </w:pPr>
      <w:r w:rsidRPr="004958EB">
        <w:rPr>
          <w:lang w:val="en-CA"/>
        </w:rPr>
        <w:t>import { HomeComponent } from '../home/home.component';</w:t>
      </w:r>
    </w:p>
    <w:p w14:paraId="3148E3C9" w14:textId="77777777" w:rsidR="004958EB" w:rsidRPr="004958EB" w:rsidRDefault="004958EB" w:rsidP="004958EB">
      <w:pPr>
        <w:rPr>
          <w:lang w:val="en-CA"/>
        </w:rPr>
      </w:pPr>
      <w:r w:rsidRPr="004958EB">
        <w:rPr>
          <w:lang w:val="en-CA"/>
        </w:rPr>
        <w:t>import { AboutComponent } from '../about/about.component';</w:t>
      </w:r>
    </w:p>
    <w:p w14:paraId="54576C09" w14:textId="77777777" w:rsidR="004958EB" w:rsidRPr="004958EB" w:rsidRDefault="004958EB" w:rsidP="004958EB">
      <w:pPr>
        <w:rPr>
          <w:lang w:val="en-CA"/>
        </w:rPr>
      </w:pPr>
      <w:r w:rsidRPr="004958EB">
        <w:rPr>
          <w:lang w:val="en-CA"/>
        </w:rPr>
        <w:t>import { ContactComponent } from '../contact/contact.component';</w:t>
      </w:r>
    </w:p>
    <w:p w14:paraId="38D88331" w14:textId="77777777" w:rsidR="004958EB" w:rsidRPr="004958EB" w:rsidRDefault="004958EB" w:rsidP="004958EB">
      <w:pPr>
        <w:rPr>
          <w:lang w:val="en-CA"/>
        </w:rPr>
      </w:pPr>
    </w:p>
    <w:p w14:paraId="652DB42F" w14:textId="77777777" w:rsidR="004958EB" w:rsidRPr="004958EB" w:rsidRDefault="004958EB" w:rsidP="004958EB">
      <w:pPr>
        <w:rPr>
          <w:lang w:val="en-CA"/>
        </w:rPr>
      </w:pPr>
      <w:r w:rsidRPr="004958EB">
        <w:rPr>
          <w:lang w:val="en-CA"/>
        </w:rPr>
        <w:t>export const routes: Routes = [</w:t>
      </w:r>
    </w:p>
    <w:p w14:paraId="2566508F" w14:textId="77777777" w:rsidR="004958EB" w:rsidRPr="004958EB" w:rsidRDefault="004958EB" w:rsidP="004958EB">
      <w:pPr>
        <w:rPr>
          <w:lang w:val="en-CA"/>
        </w:rPr>
      </w:pPr>
      <w:r w:rsidRPr="004958EB">
        <w:rPr>
          <w:lang w:val="en-CA"/>
        </w:rPr>
        <w:t xml:space="preserve">  { path: 'home',  component: HomeComponent },</w:t>
      </w:r>
    </w:p>
    <w:p w14:paraId="612D3D7D" w14:textId="77777777" w:rsidR="004958EB" w:rsidRPr="004958EB" w:rsidRDefault="004958EB" w:rsidP="004958EB">
      <w:pPr>
        <w:rPr>
          <w:lang w:val="en-CA"/>
        </w:rPr>
      </w:pPr>
      <w:r w:rsidRPr="004958EB">
        <w:rPr>
          <w:lang w:val="en-CA"/>
        </w:rPr>
        <w:t xml:space="preserve">  { path: 'menu',     component: MenuComponent },</w:t>
      </w:r>
    </w:p>
    <w:p w14:paraId="1F9CBF73" w14:textId="77777777" w:rsidR="004958EB" w:rsidRPr="004958EB" w:rsidRDefault="004958EB" w:rsidP="004958EB">
      <w:pPr>
        <w:rPr>
          <w:lang w:val="en-CA"/>
        </w:rPr>
      </w:pPr>
      <w:r w:rsidRPr="004958EB">
        <w:rPr>
          <w:lang w:val="en-CA"/>
        </w:rPr>
        <w:t xml:space="preserve">  { path: '', redirectTo: '/home', pathMatch: 'full' }</w:t>
      </w:r>
    </w:p>
    <w:p w14:paraId="09976F6A" w14:textId="5B696CDA" w:rsidR="004958EB" w:rsidRDefault="004958EB" w:rsidP="004958EB">
      <w:pPr>
        <w:rPr>
          <w:lang w:val="en-CA"/>
        </w:rPr>
      </w:pPr>
      <w:r w:rsidRPr="004958EB">
        <w:rPr>
          <w:lang w:val="en-CA"/>
        </w:rPr>
        <w:t>];</w:t>
      </w:r>
    </w:p>
    <w:p w14:paraId="7681CB5F" w14:textId="77777777" w:rsidR="004958EB" w:rsidRDefault="004958EB" w:rsidP="004958EB">
      <w:pPr>
        <w:rPr>
          <w:lang w:val="en-CA"/>
        </w:rPr>
      </w:pPr>
    </w:p>
    <w:p w14:paraId="3AB54AB8" w14:textId="77777777" w:rsidR="004958EB" w:rsidRPr="004958EB" w:rsidRDefault="004958EB" w:rsidP="004958EB">
      <w:pPr>
        <w:numPr>
          <w:ilvl w:val="0"/>
          <w:numId w:val="38"/>
        </w:numPr>
        <w:spacing w:before="100" w:beforeAutospacing="1" w:after="100" w:afterAutospacing="1"/>
        <w:ind w:left="120"/>
        <w:rPr>
          <w:rFonts w:ascii="Helvetica Neue" w:eastAsia="Times New Roman" w:hAnsi="Helvetica Neue" w:cs="Times New Roman"/>
          <w:color w:val="333333"/>
          <w:sz w:val="21"/>
          <w:szCs w:val="21"/>
        </w:rPr>
      </w:pPr>
      <w:r w:rsidRPr="004958EB">
        <w:rPr>
          <w:rFonts w:ascii="Helvetica Neue" w:eastAsia="Times New Roman" w:hAnsi="Helvetica Neue" w:cs="Times New Roman"/>
          <w:color w:val="333333"/>
          <w:sz w:val="21"/>
          <w:szCs w:val="21"/>
        </w:rPr>
        <w:t>Update the app-routing.module.ts file to make use of the routes defined above as follows:</w:t>
      </w:r>
    </w:p>
    <w:p w14:paraId="3448176E" w14:textId="77777777" w:rsidR="004958EB" w:rsidRPr="004958EB" w:rsidRDefault="004958EB" w:rsidP="004958EB">
      <w:pPr>
        <w:rPr>
          <w:lang w:val="en-CA"/>
        </w:rPr>
      </w:pPr>
      <w:r w:rsidRPr="004958EB">
        <w:rPr>
          <w:lang w:val="en-CA"/>
        </w:rPr>
        <w:t>import { NgModule } from '@angular/core';</w:t>
      </w:r>
    </w:p>
    <w:p w14:paraId="4CB79800" w14:textId="77777777" w:rsidR="004958EB" w:rsidRPr="004958EB" w:rsidRDefault="004958EB" w:rsidP="004958EB">
      <w:pPr>
        <w:rPr>
          <w:lang w:val="en-CA"/>
        </w:rPr>
      </w:pPr>
      <w:r w:rsidRPr="004958EB">
        <w:rPr>
          <w:lang w:val="en-CA"/>
        </w:rPr>
        <w:t>import { CommonModule } from '@angular/common';</w:t>
      </w:r>
    </w:p>
    <w:p w14:paraId="3A4F04F4" w14:textId="77777777" w:rsidR="004958EB" w:rsidRPr="004958EB" w:rsidRDefault="004958EB" w:rsidP="004958EB">
      <w:pPr>
        <w:rPr>
          <w:lang w:val="en-CA"/>
        </w:rPr>
      </w:pPr>
      <w:r w:rsidRPr="004958EB">
        <w:rPr>
          <w:lang w:val="en-CA"/>
        </w:rPr>
        <w:lastRenderedPageBreak/>
        <w:t>import { RouterModule, Routes } from '@angular/router';</w:t>
      </w:r>
    </w:p>
    <w:p w14:paraId="047DCD06" w14:textId="77777777" w:rsidR="004958EB" w:rsidRPr="004958EB" w:rsidRDefault="004958EB" w:rsidP="004958EB">
      <w:pPr>
        <w:rPr>
          <w:lang w:val="en-CA"/>
        </w:rPr>
      </w:pPr>
    </w:p>
    <w:p w14:paraId="692F247C" w14:textId="77777777" w:rsidR="004958EB" w:rsidRPr="004958EB" w:rsidRDefault="004958EB" w:rsidP="004958EB">
      <w:pPr>
        <w:rPr>
          <w:lang w:val="en-CA"/>
        </w:rPr>
      </w:pPr>
      <w:r w:rsidRPr="004958EB">
        <w:rPr>
          <w:lang w:val="en-CA"/>
        </w:rPr>
        <w:t>import { routes } from './routes';</w:t>
      </w:r>
    </w:p>
    <w:p w14:paraId="5097A9EC" w14:textId="77777777" w:rsidR="004958EB" w:rsidRPr="004958EB" w:rsidRDefault="004958EB" w:rsidP="004958EB">
      <w:pPr>
        <w:rPr>
          <w:lang w:val="en-CA"/>
        </w:rPr>
      </w:pPr>
    </w:p>
    <w:p w14:paraId="655EACC2" w14:textId="77777777" w:rsidR="004958EB" w:rsidRPr="004958EB" w:rsidRDefault="004958EB" w:rsidP="004958EB">
      <w:pPr>
        <w:rPr>
          <w:lang w:val="en-CA"/>
        </w:rPr>
      </w:pPr>
      <w:r w:rsidRPr="004958EB">
        <w:rPr>
          <w:lang w:val="en-CA"/>
        </w:rPr>
        <w:t>@NgModule({</w:t>
      </w:r>
    </w:p>
    <w:p w14:paraId="7C166923" w14:textId="77777777" w:rsidR="004958EB" w:rsidRPr="004958EB" w:rsidRDefault="004958EB" w:rsidP="004958EB">
      <w:pPr>
        <w:rPr>
          <w:lang w:val="en-CA"/>
        </w:rPr>
      </w:pPr>
      <w:r w:rsidRPr="004958EB">
        <w:rPr>
          <w:lang w:val="en-CA"/>
        </w:rPr>
        <w:t xml:space="preserve">  imports: [</w:t>
      </w:r>
    </w:p>
    <w:p w14:paraId="02CC5BAE" w14:textId="77777777" w:rsidR="004958EB" w:rsidRPr="004958EB" w:rsidRDefault="004958EB" w:rsidP="004958EB">
      <w:pPr>
        <w:rPr>
          <w:lang w:val="en-CA"/>
        </w:rPr>
      </w:pPr>
      <w:r w:rsidRPr="004958EB">
        <w:rPr>
          <w:lang w:val="en-CA"/>
        </w:rPr>
        <w:t xml:space="preserve">    CommonModule,</w:t>
      </w:r>
    </w:p>
    <w:p w14:paraId="74E5CE57" w14:textId="77777777" w:rsidR="004958EB" w:rsidRPr="004958EB" w:rsidRDefault="004958EB" w:rsidP="004958EB">
      <w:pPr>
        <w:rPr>
          <w:lang w:val="en-CA"/>
        </w:rPr>
      </w:pPr>
      <w:r w:rsidRPr="004958EB">
        <w:rPr>
          <w:lang w:val="en-CA"/>
        </w:rPr>
        <w:t xml:space="preserve">    RouterModule.forRoot(routes)</w:t>
      </w:r>
    </w:p>
    <w:p w14:paraId="2F29DF49" w14:textId="77777777" w:rsidR="004958EB" w:rsidRPr="004958EB" w:rsidRDefault="004958EB" w:rsidP="004958EB">
      <w:pPr>
        <w:rPr>
          <w:lang w:val="en-CA"/>
        </w:rPr>
      </w:pPr>
      <w:r w:rsidRPr="004958EB">
        <w:rPr>
          <w:lang w:val="en-CA"/>
        </w:rPr>
        <w:t xml:space="preserve">  ],</w:t>
      </w:r>
    </w:p>
    <w:p w14:paraId="7467D1DA" w14:textId="77777777" w:rsidR="004958EB" w:rsidRPr="004958EB" w:rsidRDefault="004958EB" w:rsidP="004958EB">
      <w:pPr>
        <w:rPr>
          <w:lang w:val="en-CA"/>
        </w:rPr>
      </w:pPr>
      <w:r w:rsidRPr="004958EB">
        <w:rPr>
          <w:lang w:val="en-CA"/>
        </w:rPr>
        <w:t xml:space="preserve">  exports: [ RouterModule ],</w:t>
      </w:r>
    </w:p>
    <w:p w14:paraId="4DEA8C55" w14:textId="77777777" w:rsidR="004958EB" w:rsidRPr="004958EB" w:rsidRDefault="004958EB" w:rsidP="004958EB">
      <w:pPr>
        <w:rPr>
          <w:lang w:val="en-CA"/>
        </w:rPr>
      </w:pPr>
      <w:r w:rsidRPr="004958EB">
        <w:rPr>
          <w:lang w:val="en-CA"/>
        </w:rPr>
        <w:t xml:space="preserve">  declarations: []</w:t>
      </w:r>
    </w:p>
    <w:p w14:paraId="3A1687B3" w14:textId="77777777" w:rsidR="004958EB" w:rsidRPr="004958EB" w:rsidRDefault="004958EB" w:rsidP="004958EB">
      <w:pPr>
        <w:rPr>
          <w:lang w:val="en-CA"/>
        </w:rPr>
      </w:pPr>
      <w:r w:rsidRPr="004958EB">
        <w:rPr>
          <w:lang w:val="en-CA"/>
        </w:rPr>
        <w:t>})</w:t>
      </w:r>
    </w:p>
    <w:p w14:paraId="6C63F618" w14:textId="0D60AA4F" w:rsidR="004958EB" w:rsidRDefault="004958EB" w:rsidP="004958EB">
      <w:pPr>
        <w:rPr>
          <w:lang w:val="en-CA"/>
        </w:rPr>
      </w:pPr>
      <w:r w:rsidRPr="004958EB">
        <w:rPr>
          <w:lang w:val="en-CA"/>
        </w:rPr>
        <w:t>export class AppRoutingModule { }</w:t>
      </w:r>
    </w:p>
    <w:p w14:paraId="507248BA" w14:textId="77777777" w:rsidR="004958EB" w:rsidRDefault="004958EB" w:rsidP="004958EB">
      <w:pPr>
        <w:rPr>
          <w:lang w:val="en-CA"/>
        </w:rPr>
      </w:pPr>
    </w:p>
    <w:p w14:paraId="23D1E9C9" w14:textId="77777777" w:rsidR="004958EB" w:rsidRPr="004958EB" w:rsidRDefault="004958EB" w:rsidP="004958EB">
      <w:pPr>
        <w:spacing w:before="540" w:after="180" w:line="360" w:lineRule="atLeast"/>
        <w:outlineLvl w:val="2"/>
        <w:rPr>
          <w:rFonts w:ascii="Arial" w:eastAsia="Times New Roman" w:hAnsi="Arial" w:cs="Arial"/>
          <w:color w:val="333333"/>
        </w:rPr>
      </w:pPr>
      <w:r w:rsidRPr="004958EB">
        <w:rPr>
          <w:rFonts w:ascii="Arial" w:eastAsia="Times New Roman" w:hAnsi="Arial" w:cs="Arial"/>
          <w:color w:val="333333"/>
        </w:rPr>
        <w:t>Using the Routing Module</w:t>
      </w:r>
    </w:p>
    <w:p w14:paraId="470295FE" w14:textId="77777777" w:rsidR="004958EB" w:rsidRPr="004958EB" w:rsidRDefault="004958EB" w:rsidP="004958EB">
      <w:pPr>
        <w:numPr>
          <w:ilvl w:val="0"/>
          <w:numId w:val="39"/>
        </w:numPr>
        <w:spacing w:before="100" w:beforeAutospacing="1" w:after="100" w:afterAutospacing="1"/>
        <w:ind w:left="120"/>
        <w:rPr>
          <w:rFonts w:ascii="Helvetica Neue" w:eastAsia="Times New Roman" w:hAnsi="Helvetica Neue" w:cs="Times New Roman"/>
          <w:color w:val="333333"/>
          <w:sz w:val="21"/>
          <w:szCs w:val="21"/>
        </w:rPr>
      </w:pPr>
      <w:r w:rsidRPr="004958EB">
        <w:rPr>
          <w:rFonts w:ascii="Helvetica Neue" w:eastAsia="Times New Roman" w:hAnsi="Helvetica Neue" w:cs="Times New Roman"/>
          <w:color w:val="333333"/>
          <w:sz w:val="21"/>
          <w:szCs w:val="21"/>
        </w:rPr>
        <w:t>Next update the app.component.html file as follows:</w:t>
      </w:r>
    </w:p>
    <w:p w14:paraId="38825D90" w14:textId="77777777" w:rsidR="004958EB" w:rsidRPr="004958EB" w:rsidRDefault="004958EB" w:rsidP="004958EB">
      <w:pPr>
        <w:rPr>
          <w:lang w:val="en-CA"/>
        </w:rPr>
      </w:pPr>
      <w:r w:rsidRPr="004958EB">
        <w:rPr>
          <w:lang w:val="en-CA"/>
        </w:rPr>
        <w:t>&lt;app-header&gt;&lt;/app-header&gt;</w:t>
      </w:r>
    </w:p>
    <w:p w14:paraId="7C4C387F" w14:textId="77777777" w:rsidR="004958EB" w:rsidRPr="004958EB" w:rsidRDefault="004958EB" w:rsidP="004958EB">
      <w:pPr>
        <w:rPr>
          <w:lang w:val="en-CA"/>
        </w:rPr>
      </w:pPr>
      <w:r w:rsidRPr="004958EB">
        <w:rPr>
          <w:lang w:val="en-CA"/>
        </w:rPr>
        <w:t>&lt;router-outlet&gt;&lt;/router-outlet&gt;</w:t>
      </w:r>
    </w:p>
    <w:p w14:paraId="4B5CF1F8" w14:textId="13206284" w:rsidR="004958EB" w:rsidRDefault="004958EB" w:rsidP="004958EB">
      <w:pPr>
        <w:rPr>
          <w:lang w:val="en-CA"/>
        </w:rPr>
      </w:pPr>
      <w:r w:rsidRPr="004958EB">
        <w:rPr>
          <w:lang w:val="en-CA"/>
        </w:rPr>
        <w:t>&lt;app-footer&gt;&lt;/app-footer&gt;</w:t>
      </w:r>
    </w:p>
    <w:p w14:paraId="5C701787" w14:textId="77777777" w:rsidR="004958EB" w:rsidRDefault="004958EB" w:rsidP="004958EB">
      <w:pPr>
        <w:rPr>
          <w:lang w:val="en-CA"/>
        </w:rPr>
      </w:pPr>
    </w:p>
    <w:p w14:paraId="156BBF65" w14:textId="77777777" w:rsidR="004958EB" w:rsidRPr="004958EB" w:rsidRDefault="004958EB" w:rsidP="004958EB">
      <w:pPr>
        <w:numPr>
          <w:ilvl w:val="0"/>
          <w:numId w:val="40"/>
        </w:numPr>
        <w:spacing w:before="100" w:beforeAutospacing="1" w:after="100" w:afterAutospacing="1"/>
        <w:ind w:left="120"/>
        <w:rPr>
          <w:rFonts w:ascii="Helvetica Neue" w:eastAsia="Times New Roman" w:hAnsi="Helvetica Neue" w:cs="Times New Roman"/>
          <w:color w:val="333333"/>
          <w:sz w:val="21"/>
          <w:szCs w:val="21"/>
        </w:rPr>
      </w:pPr>
      <w:r w:rsidRPr="004958EB">
        <w:rPr>
          <w:rFonts w:ascii="Helvetica Neue" w:eastAsia="Times New Roman" w:hAnsi="Helvetica Neue" w:cs="Times New Roman"/>
          <w:color w:val="333333"/>
          <w:sz w:val="21"/>
          <w:szCs w:val="21"/>
        </w:rPr>
        <w:t>Then update the app.module.ts file to use the Routing Module as follows:</w:t>
      </w:r>
    </w:p>
    <w:p w14:paraId="280330CC" w14:textId="77777777" w:rsidR="004958EB" w:rsidRPr="004958EB" w:rsidRDefault="004958EB" w:rsidP="004958EB">
      <w:pPr>
        <w:rPr>
          <w:lang w:val="en-CA"/>
        </w:rPr>
      </w:pPr>
      <w:r w:rsidRPr="004958EB">
        <w:rPr>
          <w:lang w:val="en-CA"/>
        </w:rPr>
        <w:t>. . .</w:t>
      </w:r>
    </w:p>
    <w:p w14:paraId="1D73BAD5" w14:textId="77777777" w:rsidR="004958EB" w:rsidRPr="004958EB" w:rsidRDefault="004958EB" w:rsidP="004958EB">
      <w:pPr>
        <w:rPr>
          <w:lang w:val="en-CA"/>
        </w:rPr>
      </w:pPr>
    </w:p>
    <w:p w14:paraId="7BD3441C" w14:textId="77777777" w:rsidR="004958EB" w:rsidRPr="004958EB" w:rsidRDefault="004958EB" w:rsidP="004958EB">
      <w:pPr>
        <w:rPr>
          <w:lang w:val="en-CA"/>
        </w:rPr>
      </w:pPr>
      <w:r w:rsidRPr="004958EB">
        <w:rPr>
          <w:lang w:val="en-CA"/>
        </w:rPr>
        <w:t>import { AppRoutingModule } from './app-routing/app-routing.module';</w:t>
      </w:r>
    </w:p>
    <w:p w14:paraId="72E8D1FE" w14:textId="77777777" w:rsidR="004958EB" w:rsidRPr="004958EB" w:rsidRDefault="004958EB" w:rsidP="004958EB">
      <w:pPr>
        <w:rPr>
          <w:lang w:val="en-CA"/>
        </w:rPr>
      </w:pPr>
    </w:p>
    <w:p w14:paraId="68CCE5CC" w14:textId="77777777" w:rsidR="004958EB" w:rsidRPr="004958EB" w:rsidRDefault="004958EB" w:rsidP="004958EB">
      <w:pPr>
        <w:rPr>
          <w:lang w:val="en-CA"/>
        </w:rPr>
      </w:pPr>
      <w:r w:rsidRPr="004958EB">
        <w:rPr>
          <w:lang w:val="en-CA"/>
        </w:rPr>
        <w:t>@NgModule({</w:t>
      </w:r>
    </w:p>
    <w:p w14:paraId="1798ABF0" w14:textId="77777777" w:rsidR="004958EB" w:rsidRPr="004958EB" w:rsidRDefault="004958EB" w:rsidP="004958EB">
      <w:pPr>
        <w:rPr>
          <w:lang w:val="en-CA"/>
        </w:rPr>
      </w:pPr>
      <w:r w:rsidRPr="004958EB">
        <w:rPr>
          <w:lang w:val="en-CA"/>
        </w:rPr>
        <w:t xml:space="preserve">  . . .</w:t>
      </w:r>
    </w:p>
    <w:p w14:paraId="5708CE15" w14:textId="77777777" w:rsidR="004958EB" w:rsidRPr="004958EB" w:rsidRDefault="004958EB" w:rsidP="004958EB">
      <w:pPr>
        <w:rPr>
          <w:lang w:val="en-CA"/>
        </w:rPr>
      </w:pPr>
      <w:r w:rsidRPr="004958EB">
        <w:rPr>
          <w:lang w:val="en-CA"/>
        </w:rPr>
        <w:t xml:space="preserve">  </w:t>
      </w:r>
    </w:p>
    <w:p w14:paraId="07D6E8CE" w14:textId="77777777" w:rsidR="004958EB" w:rsidRPr="004958EB" w:rsidRDefault="004958EB" w:rsidP="004958EB">
      <w:pPr>
        <w:rPr>
          <w:lang w:val="en-CA"/>
        </w:rPr>
      </w:pPr>
      <w:r w:rsidRPr="004958EB">
        <w:rPr>
          <w:lang w:val="en-CA"/>
        </w:rPr>
        <w:t xml:space="preserve">    imports: [</w:t>
      </w:r>
    </w:p>
    <w:p w14:paraId="5AADCCE6" w14:textId="77777777" w:rsidR="004958EB" w:rsidRPr="004958EB" w:rsidRDefault="004958EB" w:rsidP="004958EB">
      <w:pPr>
        <w:rPr>
          <w:lang w:val="en-CA"/>
        </w:rPr>
      </w:pPr>
      <w:r w:rsidRPr="004958EB">
        <w:rPr>
          <w:lang w:val="en-CA"/>
        </w:rPr>
        <w:t xml:space="preserve">    BrowserModule,</w:t>
      </w:r>
    </w:p>
    <w:p w14:paraId="589A77E2" w14:textId="77777777" w:rsidR="004958EB" w:rsidRPr="004958EB" w:rsidRDefault="004958EB" w:rsidP="004958EB">
      <w:pPr>
        <w:rPr>
          <w:lang w:val="en-CA"/>
        </w:rPr>
      </w:pPr>
      <w:r w:rsidRPr="004958EB">
        <w:rPr>
          <w:lang w:val="en-CA"/>
        </w:rPr>
        <w:t xml:space="preserve">    FormsModule,</w:t>
      </w:r>
    </w:p>
    <w:p w14:paraId="38F5FB42" w14:textId="77777777" w:rsidR="004958EB" w:rsidRPr="004958EB" w:rsidRDefault="004958EB" w:rsidP="004958EB">
      <w:pPr>
        <w:rPr>
          <w:lang w:val="en-CA"/>
        </w:rPr>
      </w:pPr>
      <w:r w:rsidRPr="004958EB">
        <w:rPr>
          <w:lang w:val="en-CA"/>
        </w:rPr>
        <w:t xml:space="preserve">    HttpModule,</w:t>
      </w:r>
    </w:p>
    <w:p w14:paraId="4FB4EADE" w14:textId="77777777" w:rsidR="004958EB" w:rsidRPr="004958EB" w:rsidRDefault="004958EB" w:rsidP="004958EB">
      <w:pPr>
        <w:rPr>
          <w:lang w:val="en-CA"/>
        </w:rPr>
      </w:pPr>
      <w:r w:rsidRPr="004958EB">
        <w:rPr>
          <w:lang w:val="en-CA"/>
        </w:rPr>
        <w:t xml:space="preserve">    MaterialModule,</w:t>
      </w:r>
    </w:p>
    <w:p w14:paraId="6AA322F5" w14:textId="77777777" w:rsidR="004958EB" w:rsidRPr="004958EB" w:rsidRDefault="004958EB" w:rsidP="004958EB">
      <w:pPr>
        <w:rPr>
          <w:lang w:val="en-CA"/>
        </w:rPr>
      </w:pPr>
      <w:r w:rsidRPr="004958EB">
        <w:rPr>
          <w:lang w:val="en-CA"/>
        </w:rPr>
        <w:t xml:space="preserve">    FlexLayoutModule,</w:t>
      </w:r>
    </w:p>
    <w:p w14:paraId="0F8108D1" w14:textId="77777777" w:rsidR="004958EB" w:rsidRPr="004958EB" w:rsidRDefault="004958EB" w:rsidP="004958EB">
      <w:pPr>
        <w:rPr>
          <w:lang w:val="en-CA"/>
        </w:rPr>
      </w:pPr>
      <w:r w:rsidRPr="004958EB">
        <w:rPr>
          <w:lang w:val="en-CA"/>
        </w:rPr>
        <w:t xml:space="preserve">    AppRoutingModule</w:t>
      </w:r>
    </w:p>
    <w:p w14:paraId="643BFE69" w14:textId="77777777" w:rsidR="004958EB" w:rsidRPr="004958EB" w:rsidRDefault="004958EB" w:rsidP="004958EB">
      <w:pPr>
        <w:rPr>
          <w:lang w:val="en-CA"/>
        </w:rPr>
      </w:pPr>
      <w:r w:rsidRPr="004958EB">
        <w:rPr>
          <w:lang w:val="en-CA"/>
        </w:rPr>
        <w:t xml:space="preserve">  ],</w:t>
      </w:r>
    </w:p>
    <w:p w14:paraId="6C9BDCBB" w14:textId="77777777" w:rsidR="004958EB" w:rsidRPr="004958EB" w:rsidRDefault="004958EB" w:rsidP="004958EB">
      <w:pPr>
        <w:rPr>
          <w:lang w:val="en-CA"/>
        </w:rPr>
      </w:pPr>
      <w:r w:rsidRPr="004958EB">
        <w:rPr>
          <w:lang w:val="en-CA"/>
        </w:rPr>
        <w:t xml:space="preserve">  </w:t>
      </w:r>
    </w:p>
    <w:p w14:paraId="326FE2ED" w14:textId="77777777" w:rsidR="004958EB" w:rsidRPr="004958EB" w:rsidRDefault="004958EB" w:rsidP="004958EB">
      <w:pPr>
        <w:rPr>
          <w:lang w:val="en-CA"/>
        </w:rPr>
      </w:pPr>
      <w:r w:rsidRPr="004958EB">
        <w:rPr>
          <w:lang w:val="en-CA"/>
        </w:rPr>
        <w:t xml:space="preserve">  . . .</w:t>
      </w:r>
    </w:p>
    <w:p w14:paraId="096174A5" w14:textId="77777777" w:rsidR="004958EB" w:rsidRPr="004958EB" w:rsidRDefault="004958EB" w:rsidP="004958EB">
      <w:pPr>
        <w:rPr>
          <w:lang w:val="en-CA"/>
        </w:rPr>
      </w:pPr>
      <w:r w:rsidRPr="004958EB">
        <w:rPr>
          <w:lang w:val="en-CA"/>
        </w:rPr>
        <w:lastRenderedPageBreak/>
        <w:t xml:space="preserve">  </w:t>
      </w:r>
    </w:p>
    <w:p w14:paraId="7AC4898C" w14:textId="77777777" w:rsidR="004958EB" w:rsidRPr="004958EB" w:rsidRDefault="004958EB" w:rsidP="004958EB">
      <w:pPr>
        <w:rPr>
          <w:lang w:val="en-CA"/>
        </w:rPr>
      </w:pPr>
      <w:r w:rsidRPr="004958EB">
        <w:rPr>
          <w:lang w:val="en-CA"/>
        </w:rPr>
        <w:t>})</w:t>
      </w:r>
    </w:p>
    <w:p w14:paraId="60DDB51F" w14:textId="77777777" w:rsidR="004958EB" w:rsidRPr="004958EB" w:rsidRDefault="004958EB" w:rsidP="004958EB">
      <w:pPr>
        <w:rPr>
          <w:lang w:val="en-CA"/>
        </w:rPr>
      </w:pPr>
    </w:p>
    <w:p w14:paraId="53436B03" w14:textId="347A4A71" w:rsidR="004958EB" w:rsidRDefault="004958EB" w:rsidP="004958EB">
      <w:pPr>
        <w:rPr>
          <w:lang w:val="en-CA"/>
        </w:rPr>
      </w:pPr>
      <w:r w:rsidRPr="004958EB">
        <w:rPr>
          <w:lang w:val="en-CA"/>
        </w:rPr>
        <w:t>. . .</w:t>
      </w:r>
    </w:p>
    <w:p w14:paraId="5286A545" w14:textId="77777777" w:rsidR="004958EB" w:rsidRDefault="004958EB" w:rsidP="004958EB">
      <w:pPr>
        <w:rPr>
          <w:lang w:val="en-CA"/>
        </w:rPr>
      </w:pPr>
    </w:p>
    <w:p w14:paraId="68BF2397" w14:textId="77777777" w:rsidR="004958EB" w:rsidRPr="004958EB" w:rsidRDefault="004958EB" w:rsidP="004958EB">
      <w:pPr>
        <w:numPr>
          <w:ilvl w:val="0"/>
          <w:numId w:val="41"/>
        </w:numPr>
        <w:spacing w:before="100" w:beforeAutospacing="1" w:after="100" w:afterAutospacing="1"/>
        <w:ind w:left="120"/>
        <w:rPr>
          <w:rFonts w:ascii="Helvetica Neue" w:eastAsia="Times New Roman" w:hAnsi="Helvetica Neue" w:cs="Times New Roman"/>
          <w:color w:val="333333"/>
          <w:sz w:val="21"/>
          <w:szCs w:val="21"/>
        </w:rPr>
      </w:pPr>
      <w:r w:rsidRPr="004958EB">
        <w:rPr>
          <w:rFonts w:ascii="Helvetica Neue" w:eastAsia="Times New Roman" w:hAnsi="Helvetica Neue" w:cs="Times New Roman"/>
          <w:color w:val="333333"/>
          <w:sz w:val="21"/>
          <w:szCs w:val="21"/>
        </w:rPr>
        <w:t>Finally update the toolbar in the header.component.html file as follows:</w:t>
      </w:r>
    </w:p>
    <w:p w14:paraId="7F85F780" w14:textId="77777777" w:rsidR="004958EB" w:rsidRPr="004958EB" w:rsidRDefault="004958EB" w:rsidP="004958EB">
      <w:pPr>
        <w:rPr>
          <w:lang w:val="en-CA"/>
        </w:rPr>
      </w:pPr>
      <w:r w:rsidRPr="004958EB">
        <w:rPr>
          <w:lang w:val="en-CA"/>
        </w:rPr>
        <w:t>&lt;md-toolbar color="primary"&gt;</w:t>
      </w:r>
    </w:p>
    <w:p w14:paraId="5174F850" w14:textId="77777777" w:rsidR="004958EB" w:rsidRPr="004958EB" w:rsidRDefault="004958EB" w:rsidP="004958EB">
      <w:pPr>
        <w:rPr>
          <w:lang w:val="en-CA"/>
        </w:rPr>
      </w:pPr>
      <w:r w:rsidRPr="004958EB">
        <w:rPr>
          <w:lang w:val="en-CA"/>
        </w:rPr>
        <w:t xml:space="preserve">  &lt;span&gt;&lt;img src="/assets/images/logo.png" height=30 width=41&gt;&lt;/span&gt;</w:t>
      </w:r>
    </w:p>
    <w:p w14:paraId="0F66F6FF" w14:textId="77777777" w:rsidR="004958EB" w:rsidRPr="004958EB" w:rsidRDefault="004958EB" w:rsidP="004958EB">
      <w:pPr>
        <w:rPr>
          <w:lang w:val="en-CA"/>
        </w:rPr>
      </w:pPr>
      <w:r w:rsidRPr="004958EB">
        <w:rPr>
          <w:lang w:val="en-CA"/>
        </w:rPr>
        <w:t xml:space="preserve">  &lt;a md-button routerLink="/home"&gt;&lt;span class="fa fa-home fa-lg"&gt;&lt;/span&gt; Home&lt;/a&gt;</w:t>
      </w:r>
    </w:p>
    <w:p w14:paraId="7C1E579F" w14:textId="77777777" w:rsidR="004958EB" w:rsidRPr="004958EB" w:rsidRDefault="004958EB" w:rsidP="004958EB">
      <w:pPr>
        <w:rPr>
          <w:lang w:val="en-CA"/>
        </w:rPr>
      </w:pPr>
      <w:r w:rsidRPr="004958EB">
        <w:rPr>
          <w:lang w:val="en-CA"/>
        </w:rPr>
        <w:t xml:space="preserve">  &lt;a md-button&gt;&lt;span class="fa fa-info fa-lg"&gt;&lt;/span&gt; About&lt;/a&gt;</w:t>
      </w:r>
    </w:p>
    <w:p w14:paraId="33145770" w14:textId="77777777" w:rsidR="004958EB" w:rsidRPr="004958EB" w:rsidRDefault="004958EB" w:rsidP="004958EB">
      <w:pPr>
        <w:rPr>
          <w:lang w:val="en-CA"/>
        </w:rPr>
      </w:pPr>
      <w:r w:rsidRPr="004958EB">
        <w:rPr>
          <w:lang w:val="en-CA"/>
        </w:rPr>
        <w:t xml:space="preserve">  &lt;a md-button routerLink="/menu"&gt;&lt;span class="fa fa-list fa-lg"&gt;&lt;/span&gt; Menu&lt;/a&gt;</w:t>
      </w:r>
    </w:p>
    <w:p w14:paraId="2E6B3416" w14:textId="77777777" w:rsidR="004958EB" w:rsidRPr="004958EB" w:rsidRDefault="004958EB" w:rsidP="004958EB">
      <w:pPr>
        <w:rPr>
          <w:lang w:val="en-CA"/>
        </w:rPr>
      </w:pPr>
      <w:r w:rsidRPr="004958EB">
        <w:rPr>
          <w:lang w:val="en-CA"/>
        </w:rPr>
        <w:t xml:space="preserve">  &lt;a md-button&gt;&lt;span class="fa fa-address-card fa-lg"&gt;&lt;/span&gt; Contact&lt;/a&gt;</w:t>
      </w:r>
    </w:p>
    <w:p w14:paraId="61BA0602" w14:textId="77777777" w:rsidR="004958EB" w:rsidRPr="004958EB" w:rsidRDefault="004958EB" w:rsidP="004958EB">
      <w:pPr>
        <w:rPr>
          <w:lang w:val="en-CA"/>
        </w:rPr>
      </w:pPr>
    </w:p>
    <w:p w14:paraId="127F2834" w14:textId="388568A6" w:rsidR="004958EB" w:rsidRDefault="004958EB" w:rsidP="004958EB">
      <w:pPr>
        <w:rPr>
          <w:lang w:val="en-CA"/>
        </w:rPr>
      </w:pPr>
      <w:r w:rsidRPr="004958EB">
        <w:rPr>
          <w:lang w:val="en-CA"/>
        </w:rPr>
        <w:t>&lt;/md-toolbar&gt;</w:t>
      </w:r>
    </w:p>
    <w:p w14:paraId="710C6DB0" w14:textId="77777777" w:rsidR="004958EB" w:rsidRDefault="004958EB" w:rsidP="004958EB">
      <w:pPr>
        <w:rPr>
          <w:lang w:val="en-CA"/>
        </w:rPr>
      </w:pPr>
    </w:p>
    <w:p w14:paraId="3D22DE7B" w14:textId="77777777" w:rsidR="004958EB" w:rsidRPr="004958EB" w:rsidRDefault="004958EB" w:rsidP="004958EB">
      <w:pPr>
        <w:numPr>
          <w:ilvl w:val="0"/>
          <w:numId w:val="42"/>
        </w:numPr>
        <w:spacing w:before="100" w:beforeAutospacing="1" w:after="100" w:afterAutospacing="1"/>
        <w:ind w:left="120"/>
        <w:rPr>
          <w:rFonts w:ascii="Helvetica Neue" w:eastAsia="Times New Roman" w:hAnsi="Helvetica Neue" w:cs="Times New Roman"/>
          <w:color w:val="333333"/>
          <w:sz w:val="21"/>
          <w:szCs w:val="21"/>
        </w:rPr>
      </w:pPr>
      <w:r w:rsidRPr="004958EB">
        <w:rPr>
          <w:rFonts w:ascii="Helvetica Neue" w:eastAsia="Times New Roman" w:hAnsi="Helvetica Neue" w:cs="Times New Roman"/>
          <w:color w:val="333333"/>
          <w:sz w:val="21"/>
          <w:szCs w:val="21"/>
        </w:rPr>
        <w:t>Save all the changes and do a Git commit with the message "Angular Router Basics".</w:t>
      </w:r>
    </w:p>
    <w:p w14:paraId="04D8DA6C" w14:textId="77777777" w:rsidR="004958EB" w:rsidRDefault="004958EB" w:rsidP="004958EB">
      <w:pPr>
        <w:rPr>
          <w:lang w:val="en-CA"/>
        </w:rPr>
      </w:pPr>
    </w:p>
    <w:p w14:paraId="7DBDE90D" w14:textId="0E5CC990" w:rsidR="004958EB" w:rsidRDefault="001A4329" w:rsidP="004958EB">
      <w:pPr>
        <w:rPr>
          <w:lang w:val="en-CA"/>
        </w:rPr>
      </w:pPr>
      <w:hyperlink r:id="rId25" w:history="1">
        <w:r w:rsidR="00ED6187" w:rsidRPr="00F2289A">
          <w:rPr>
            <w:rStyle w:val="Hyperlink"/>
            <w:lang w:val="en-CA"/>
          </w:rPr>
          <w:t>https://angular.io/guide/router</w:t>
        </w:r>
      </w:hyperlink>
    </w:p>
    <w:p w14:paraId="6AFB337D" w14:textId="3B422B58" w:rsidR="00ED6187" w:rsidRDefault="001A4329" w:rsidP="004958EB">
      <w:pPr>
        <w:rPr>
          <w:lang w:val="en-CA"/>
        </w:rPr>
      </w:pPr>
      <w:hyperlink r:id="rId26" w:history="1">
        <w:r w:rsidR="00ED6187" w:rsidRPr="00F2289A">
          <w:rPr>
            <w:rStyle w:val="Hyperlink"/>
            <w:lang w:val="en-CA"/>
          </w:rPr>
          <w:t>https://material.angular.io/components/button/overview</w:t>
        </w:r>
      </w:hyperlink>
    </w:p>
    <w:p w14:paraId="7F6F9C85" w14:textId="2233813E" w:rsidR="00ED6187" w:rsidRDefault="001A4329" w:rsidP="004958EB">
      <w:pPr>
        <w:rPr>
          <w:lang w:val="en-CA"/>
        </w:rPr>
      </w:pPr>
      <w:hyperlink r:id="rId27" w:anchor="Adding_and_modifying_history_entries" w:history="1">
        <w:r w:rsidR="00ED6187" w:rsidRPr="00F2289A">
          <w:rPr>
            <w:rStyle w:val="Hyperlink"/>
            <w:lang w:val="en-CA"/>
          </w:rPr>
          <w:t>https://developer.mozilla.org/en-US/docs/Web/API/History_API#Adding_and_modifying_history_entries</w:t>
        </w:r>
      </w:hyperlink>
    </w:p>
    <w:p w14:paraId="71A67861" w14:textId="33ECED18" w:rsidR="00ED6187" w:rsidRDefault="001A4329" w:rsidP="004958EB">
      <w:pPr>
        <w:rPr>
          <w:lang w:val="en-CA"/>
        </w:rPr>
      </w:pPr>
      <w:hyperlink r:id="rId28" w:history="1">
        <w:r w:rsidR="00ED6187" w:rsidRPr="00F2289A">
          <w:rPr>
            <w:rStyle w:val="Hyperlink"/>
            <w:lang w:val="en-CA"/>
          </w:rPr>
          <w:t>https://developer.mozilla.org/en-US/docs/Web/HTML/Element/base</w:t>
        </w:r>
      </w:hyperlink>
    </w:p>
    <w:p w14:paraId="78F666CF" w14:textId="77777777" w:rsidR="00ED6187" w:rsidRDefault="00ED6187" w:rsidP="004958EB">
      <w:pPr>
        <w:rPr>
          <w:lang w:val="en-CA"/>
        </w:rPr>
      </w:pPr>
    </w:p>
    <w:p w14:paraId="144D7462" w14:textId="77777777" w:rsidR="00B720B6" w:rsidRPr="00B720B6" w:rsidRDefault="00B720B6" w:rsidP="00B720B6">
      <w:pPr>
        <w:spacing w:after="300" w:line="540" w:lineRule="atLeast"/>
        <w:outlineLvl w:val="0"/>
        <w:rPr>
          <w:rFonts w:ascii="Arial" w:eastAsia="Times New Roman" w:hAnsi="Arial" w:cs="Arial"/>
          <w:color w:val="333333"/>
          <w:kern w:val="36"/>
          <w:sz w:val="48"/>
          <w:szCs w:val="48"/>
        </w:rPr>
      </w:pPr>
      <w:r w:rsidRPr="00B720B6">
        <w:rPr>
          <w:rFonts w:ascii="Arial" w:eastAsia="Times New Roman" w:hAnsi="Arial" w:cs="Arial"/>
          <w:color w:val="333333"/>
          <w:kern w:val="36"/>
          <w:sz w:val="48"/>
          <w:szCs w:val="48"/>
        </w:rPr>
        <w:t>Single Page Applications: Objectives and Outcomes</w:t>
      </w:r>
    </w:p>
    <w:p w14:paraId="7A768739" w14:textId="77777777" w:rsidR="00B720B6" w:rsidRPr="00B720B6" w:rsidRDefault="00B720B6" w:rsidP="00B720B6">
      <w:pPr>
        <w:spacing w:after="300" w:line="300" w:lineRule="atLeast"/>
        <w:rPr>
          <w:rFonts w:ascii="Arial" w:hAnsi="Arial" w:cs="Arial"/>
          <w:color w:val="333333"/>
          <w:sz w:val="21"/>
          <w:szCs w:val="21"/>
        </w:rPr>
      </w:pPr>
      <w:r w:rsidRPr="00B720B6">
        <w:rPr>
          <w:rFonts w:ascii="Arial" w:hAnsi="Arial" w:cs="Arial"/>
          <w:color w:val="333333"/>
          <w:sz w:val="21"/>
          <w:szCs w:val="21"/>
        </w:rPr>
        <w:t>In this lesson you will explore single page applications (SPA) and Angular support for SPA. You will learn to use the routes and Angular router module that enables the development of SPAs. At the end of this lesson, you will be able to:</w:t>
      </w:r>
    </w:p>
    <w:p w14:paraId="302E9BAE" w14:textId="77777777" w:rsidR="00B720B6" w:rsidRPr="00B720B6" w:rsidRDefault="00B720B6" w:rsidP="00B720B6">
      <w:pPr>
        <w:numPr>
          <w:ilvl w:val="0"/>
          <w:numId w:val="43"/>
        </w:numPr>
        <w:spacing w:before="100" w:beforeAutospacing="1" w:after="150"/>
        <w:ind w:left="120"/>
        <w:rPr>
          <w:rFonts w:ascii="Helvetica Neue" w:eastAsia="Times New Roman" w:hAnsi="Helvetica Neue" w:cs="Times New Roman"/>
          <w:color w:val="333333"/>
          <w:sz w:val="21"/>
          <w:szCs w:val="21"/>
        </w:rPr>
      </w:pPr>
      <w:r w:rsidRPr="00B720B6">
        <w:rPr>
          <w:rFonts w:ascii="Helvetica Neue" w:eastAsia="Times New Roman" w:hAnsi="Helvetica Neue" w:cs="Times New Roman"/>
          <w:color w:val="333333"/>
          <w:sz w:val="21"/>
          <w:szCs w:val="21"/>
        </w:rPr>
        <w:t>Design SPA using Angular</w:t>
      </w:r>
    </w:p>
    <w:p w14:paraId="0717335D" w14:textId="77777777" w:rsidR="00B720B6" w:rsidRPr="00B720B6" w:rsidRDefault="00B720B6" w:rsidP="00B720B6">
      <w:pPr>
        <w:numPr>
          <w:ilvl w:val="0"/>
          <w:numId w:val="43"/>
        </w:numPr>
        <w:spacing w:before="100" w:beforeAutospacing="1" w:after="100" w:afterAutospacing="1"/>
        <w:ind w:left="120"/>
        <w:rPr>
          <w:rFonts w:ascii="Helvetica Neue" w:eastAsia="Times New Roman" w:hAnsi="Helvetica Neue" w:cs="Times New Roman"/>
          <w:color w:val="333333"/>
          <w:sz w:val="21"/>
          <w:szCs w:val="21"/>
        </w:rPr>
      </w:pPr>
      <w:r w:rsidRPr="00B720B6">
        <w:rPr>
          <w:rFonts w:ascii="Helvetica Neue" w:eastAsia="Times New Roman" w:hAnsi="Helvetica Neue" w:cs="Times New Roman"/>
          <w:color w:val="333333"/>
          <w:sz w:val="21"/>
          <w:szCs w:val="21"/>
        </w:rPr>
        <w:t>Use the </w:t>
      </w:r>
      <w:r w:rsidRPr="00B720B6">
        <w:rPr>
          <w:rFonts w:ascii="Helvetica Neue" w:eastAsia="Times New Roman" w:hAnsi="Helvetica Neue" w:cs="Times New Roman"/>
          <w:i/>
          <w:iCs/>
          <w:color w:val="333333"/>
          <w:sz w:val="21"/>
          <w:szCs w:val="21"/>
        </w:rPr>
        <w:t>Angular router </w:t>
      </w:r>
      <w:r w:rsidRPr="00B720B6">
        <w:rPr>
          <w:rFonts w:ascii="Helvetica Neue" w:eastAsia="Times New Roman" w:hAnsi="Helvetica Neue" w:cs="Times New Roman"/>
          <w:color w:val="333333"/>
          <w:sz w:val="21"/>
          <w:szCs w:val="21"/>
        </w:rPr>
        <w:t>module to construct SPA</w:t>
      </w:r>
    </w:p>
    <w:p w14:paraId="235080C5" w14:textId="62C8B586" w:rsidR="00ED6187" w:rsidRDefault="001A4329" w:rsidP="004958EB">
      <w:pPr>
        <w:rPr>
          <w:lang w:val="en-CA"/>
        </w:rPr>
      </w:pPr>
      <w:r>
        <w:rPr>
          <w:noProof/>
        </w:rPr>
        <w:lastRenderedPageBreak/>
        <w:drawing>
          <wp:inline distT="0" distB="0" distL="0" distR="0" wp14:anchorId="3180FBA5" wp14:editId="736E1FD9">
            <wp:extent cx="5939155" cy="2860675"/>
            <wp:effectExtent l="0" t="0" r="4445" b="9525"/>
            <wp:docPr id="3" name="Picture 3" descr="../../../Desktop/Screen%20Shot%202017-12-25%20at%201.20.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2-25%20at%201.20.06%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155" cy="2860675"/>
                    </a:xfrm>
                    <a:prstGeom prst="rect">
                      <a:avLst/>
                    </a:prstGeom>
                    <a:noFill/>
                    <a:ln>
                      <a:noFill/>
                    </a:ln>
                  </pic:spPr>
                </pic:pic>
              </a:graphicData>
            </a:graphic>
          </wp:inline>
        </w:drawing>
      </w:r>
    </w:p>
    <w:p w14:paraId="48E8D2E2" w14:textId="0428AE54" w:rsidR="001A4329" w:rsidRDefault="00EE3D29" w:rsidP="004958EB">
      <w:pPr>
        <w:rPr>
          <w:lang w:val="en-CA"/>
        </w:rPr>
      </w:pPr>
      <w:r>
        <w:rPr>
          <w:noProof/>
        </w:rPr>
        <w:drawing>
          <wp:inline distT="0" distB="0" distL="0" distR="0" wp14:anchorId="28973373" wp14:editId="3352A24A">
            <wp:extent cx="5939155" cy="2844165"/>
            <wp:effectExtent l="0" t="0" r="4445" b="635"/>
            <wp:docPr id="12" name="Picture 12" descr="../../../Desktop/Screen%20Shot%202017-12-25%20at%201.21.4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2-25%20at%201.21.40%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155" cy="2844165"/>
                    </a:xfrm>
                    <a:prstGeom prst="rect">
                      <a:avLst/>
                    </a:prstGeom>
                    <a:noFill/>
                    <a:ln>
                      <a:noFill/>
                    </a:ln>
                  </pic:spPr>
                </pic:pic>
              </a:graphicData>
            </a:graphic>
          </wp:inline>
        </w:drawing>
      </w:r>
    </w:p>
    <w:p w14:paraId="27B47DE5" w14:textId="77777777" w:rsidR="00EE3D29" w:rsidRDefault="00EE3D29" w:rsidP="004958EB">
      <w:pPr>
        <w:rPr>
          <w:lang w:val="en-CA"/>
        </w:rPr>
      </w:pPr>
    </w:p>
    <w:p w14:paraId="524E8891" w14:textId="46774179" w:rsidR="00EE3D29" w:rsidRDefault="00573EE9" w:rsidP="004958EB">
      <w:pPr>
        <w:rPr>
          <w:lang w:val="en-CA"/>
        </w:rPr>
      </w:pPr>
      <w:r>
        <w:rPr>
          <w:noProof/>
        </w:rPr>
        <w:lastRenderedPageBreak/>
        <w:drawing>
          <wp:inline distT="0" distB="0" distL="0" distR="0" wp14:anchorId="46872565" wp14:editId="0BFEBBCC">
            <wp:extent cx="5939155" cy="2693035"/>
            <wp:effectExtent l="0" t="0" r="4445" b="0"/>
            <wp:docPr id="13" name="Picture 13" descr="../../../Desktop/Screen%20Shot%202017-12-25%20at%201.2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2-25%20at%201.25.04%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9155" cy="2693035"/>
                    </a:xfrm>
                    <a:prstGeom prst="rect">
                      <a:avLst/>
                    </a:prstGeom>
                    <a:noFill/>
                    <a:ln>
                      <a:noFill/>
                    </a:ln>
                  </pic:spPr>
                </pic:pic>
              </a:graphicData>
            </a:graphic>
          </wp:inline>
        </w:drawing>
      </w:r>
    </w:p>
    <w:p w14:paraId="681799EB" w14:textId="77777777" w:rsidR="00573EE9" w:rsidRDefault="00573EE9" w:rsidP="004958EB">
      <w:pPr>
        <w:rPr>
          <w:lang w:val="en-CA"/>
        </w:rPr>
      </w:pPr>
    </w:p>
    <w:p w14:paraId="6C78B9D7" w14:textId="7F9F4A9F" w:rsidR="00573EE9" w:rsidRDefault="00573EE9" w:rsidP="004958EB">
      <w:pPr>
        <w:rPr>
          <w:lang w:val="en-CA"/>
        </w:rPr>
      </w:pPr>
      <w:r>
        <w:rPr>
          <w:lang w:val="en-CA"/>
        </w:rPr>
        <w:t>challenges in SPA</w:t>
      </w:r>
    </w:p>
    <w:p w14:paraId="6E7E5567" w14:textId="77777777" w:rsidR="00573EE9" w:rsidRDefault="00573EE9" w:rsidP="004958EB">
      <w:pPr>
        <w:rPr>
          <w:lang w:val="en-CA"/>
        </w:rPr>
      </w:pPr>
    </w:p>
    <w:p w14:paraId="1CFEBFDB" w14:textId="18C34040" w:rsidR="00573EE9" w:rsidRPr="00901BE7" w:rsidRDefault="00573EE9" w:rsidP="00901BE7">
      <w:pPr>
        <w:pStyle w:val="ListParagraph"/>
        <w:numPr>
          <w:ilvl w:val="0"/>
          <w:numId w:val="33"/>
        </w:numPr>
        <w:rPr>
          <w:lang w:val="en-CA"/>
        </w:rPr>
      </w:pPr>
      <w:r w:rsidRPr="00901BE7">
        <w:rPr>
          <w:lang w:val="en-CA"/>
        </w:rPr>
        <w:t>search engine optimization</w:t>
      </w:r>
    </w:p>
    <w:p w14:paraId="74130567" w14:textId="1584863C" w:rsidR="00573EE9" w:rsidRPr="00901BE7" w:rsidRDefault="00573EE9" w:rsidP="00901BE7">
      <w:pPr>
        <w:pStyle w:val="ListParagraph"/>
        <w:numPr>
          <w:ilvl w:val="0"/>
          <w:numId w:val="33"/>
        </w:numPr>
        <w:rPr>
          <w:lang w:val="en-CA"/>
        </w:rPr>
      </w:pPr>
      <w:r w:rsidRPr="00901BE7">
        <w:rPr>
          <w:lang w:val="en-CA"/>
        </w:rPr>
        <w:t>Partitioning the responsibility between client and server</w:t>
      </w:r>
    </w:p>
    <w:p w14:paraId="2B654CD1" w14:textId="2415E2C2" w:rsidR="00901BE7" w:rsidRPr="00901BE7" w:rsidRDefault="00901BE7" w:rsidP="00901BE7">
      <w:pPr>
        <w:pStyle w:val="ListParagraph"/>
        <w:numPr>
          <w:ilvl w:val="0"/>
          <w:numId w:val="33"/>
        </w:numPr>
        <w:rPr>
          <w:lang w:val="en-CA"/>
        </w:rPr>
      </w:pPr>
      <w:r w:rsidRPr="00901BE7">
        <w:rPr>
          <w:lang w:val="en-CA"/>
        </w:rPr>
        <w:t>Maintaining history, back and front button</w:t>
      </w:r>
    </w:p>
    <w:p w14:paraId="662E94F8" w14:textId="4C530F62" w:rsidR="00901BE7" w:rsidRPr="00901BE7" w:rsidRDefault="00901BE7" w:rsidP="00901BE7">
      <w:pPr>
        <w:pStyle w:val="ListParagraph"/>
        <w:numPr>
          <w:ilvl w:val="0"/>
          <w:numId w:val="33"/>
        </w:numPr>
        <w:rPr>
          <w:lang w:val="en-CA"/>
        </w:rPr>
      </w:pPr>
      <w:r w:rsidRPr="00901BE7">
        <w:rPr>
          <w:lang w:val="en-CA"/>
        </w:rPr>
        <w:t>Analytics</w:t>
      </w:r>
    </w:p>
    <w:p w14:paraId="76A8FF32" w14:textId="457BDEB9" w:rsidR="00901BE7" w:rsidRPr="00901BE7" w:rsidRDefault="00901BE7" w:rsidP="00901BE7">
      <w:pPr>
        <w:pStyle w:val="ListParagraph"/>
        <w:numPr>
          <w:ilvl w:val="0"/>
          <w:numId w:val="33"/>
        </w:numPr>
        <w:rPr>
          <w:lang w:val="en-CA"/>
        </w:rPr>
      </w:pPr>
      <w:r w:rsidRPr="00901BE7">
        <w:rPr>
          <w:lang w:val="en-CA"/>
        </w:rPr>
        <w:t>Speeding up the initial page load</w:t>
      </w:r>
    </w:p>
    <w:p w14:paraId="59E1C628" w14:textId="77777777" w:rsidR="00901BE7" w:rsidRDefault="00901BE7" w:rsidP="004958EB">
      <w:pPr>
        <w:rPr>
          <w:lang w:val="en-CA"/>
        </w:rPr>
      </w:pPr>
    </w:p>
    <w:p w14:paraId="58395C72" w14:textId="77777777" w:rsidR="00901BE7" w:rsidRDefault="00901BE7" w:rsidP="004958EB">
      <w:pPr>
        <w:rPr>
          <w:lang w:val="en-CA"/>
        </w:rPr>
      </w:pPr>
      <w:bookmarkStart w:id="7" w:name="_GoBack"/>
      <w:bookmarkEnd w:id="7"/>
    </w:p>
    <w:p w14:paraId="3C1C3227" w14:textId="77777777" w:rsidR="00901BE7" w:rsidRPr="0089482F" w:rsidRDefault="00901BE7" w:rsidP="004958EB">
      <w:pPr>
        <w:rPr>
          <w:lang w:val="en-CA"/>
        </w:rPr>
      </w:pPr>
    </w:p>
    <w:sectPr w:rsidR="00901BE7" w:rsidRPr="0089482F" w:rsidSect="00184B6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panose1 w:val="02000500000000000000"/>
    <w:charset w:val="00"/>
    <w:family w:val="roman"/>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Menlo">
    <w:panose1 w:val="020B0609030804020204"/>
    <w:charset w:val="00"/>
    <w:family w:val="swiss"/>
    <w:pitch w:val="fixed"/>
    <w:sig w:usb0="E60022FF" w:usb1="D200F9FB" w:usb2="02000028"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E3164"/>
    <w:multiLevelType w:val="multilevel"/>
    <w:tmpl w:val="EED26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49B6BD6"/>
    <w:multiLevelType w:val="hybridMultilevel"/>
    <w:tmpl w:val="709EF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CE48E1"/>
    <w:multiLevelType w:val="multilevel"/>
    <w:tmpl w:val="38185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A256E12"/>
    <w:multiLevelType w:val="multilevel"/>
    <w:tmpl w:val="D8909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BF57AF4"/>
    <w:multiLevelType w:val="multilevel"/>
    <w:tmpl w:val="50F2C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E1C7688"/>
    <w:multiLevelType w:val="multilevel"/>
    <w:tmpl w:val="24E83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FCD62A0"/>
    <w:multiLevelType w:val="multilevel"/>
    <w:tmpl w:val="CEB0D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7E013D7"/>
    <w:multiLevelType w:val="multilevel"/>
    <w:tmpl w:val="850E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EBB16AC"/>
    <w:multiLevelType w:val="multilevel"/>
    <w:tmpl w:val="F304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ECC2ACF"/>
    <w:multiLevelType w:val="multilevel"/>
    <w:tmpl w:val="0932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1FC75DE7"/>
    <w:multiLevelType w:val="multilevel"/>
    <w:tmpl w:val="7D047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AA41F0"/>
    <w:multiLevelType w:val="multilevel"/>
    <w:tmpl w:val="92FEA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5444FC2"/>
    <w:multiLevelType w:val="multilevel"/>
    <w:tmpl w:val="FAFC1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25E33E0F"/>
    <w:multiLevelType w:val="multilevel"/>
    <w:tmpl w:val="FDD46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89F2507"/>
    <w:multiLevelType w:val="multilevel"/>
    <w:tmpl w:val="65C0F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A3C77C9"/>
    <w:multiLevelType w:val="multilevel"/>
    <w:tmpl w:val="7DA4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CA62408"/>
    <w:multiLevelType w:val="multilevel"/>
    <w:tmpl w:val="DA489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2F0E624E"/>
    <w:multiLevelType w:val="multilevel"/>
    <w:tmpl w:val="0E4E1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2FDA79CF"/>
    <w:multiLevelType w:val="multilevel"/>
    <w:tmpl w:val="9EC6C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316B15A4"/>
    <w:multiLevelType w:val="multilevel"/>
    <w:tmpl w:val="E758B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3B46359B"/>
    <w:multiLevelType w:val="multilevel"/>
    <w:tmpl w:val="5C50F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3F501283"/>
    <w:multiLevelType w:val="multilevel"/>
    <w:tmpl w:val="B428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40775689"/>
    <w:multiLevelType w:val="multilevel"/>
    <w:tmpl w:val="F7C2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44F402CE"/>
    <w:multiLevelType w:val="hybridMultilevel"/>
    <w:tmpl w:val="8A8232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46DF1475"/>
    <w:multiLevelType w:val="multilevel"/>
    <w:tmpl w:val="E1E6A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46F26B4F"/>
    <w:multiLevelType w:val="multilevel"/>
    <w:tmpl w:val="EB829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49B3104B"/>
    <w:multiLevelType w:val="multilevel"/>
    <w:tmpl w:val="75D02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C081C7E"/>
    <w:multiLevelType w:val="multilevel"/>
    <w:tmpl w:val="A7948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52357062"/>
    <w:multiLevelType w:val="multilevel"/>
    <w:tmpl w:val="38CC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620D55E6"/>
    <w:multiLevelType w:val="multilevel"/>
    <w:tmpl w:val="5AEC7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nsid w:val="665A5AAE"/>
    <w:multiLevelType w:val="hybridMultilevel"/>
    <w:tmpl w:val="30406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76152E0"/>
    <w:multiLevelType w:val="multilevel"/>
    <w:tmpl w:val="26087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67C719F0"/>
    <w:multiLevelType w:val="multilevel"/>
    <w:tmpl w:val="80E68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6C4974E5"/>
    <w:multiLevelType w:val="multilevel"/>
    <w:tmpl w:val="B1F81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6C677E89"/>
    <w:multiLevelType w:val="multilevel"/>
    <w:tmpl w:val="1E644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6D837852"/>
    <w:multiLevelType w:val="multilevel"/>
    <w:tmpl w:val="6D0E1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6E46428E"/>
    <w:multiLevelType w:val="hybridMultilevel"/>
    <w:tmpl w:val="EB1047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19D668F"/>
    <w:multiLevelType w:val="hybridMultilevel"/>
    <w:tmpl w:val="6D1AEA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73920947"/>
    <w:multiLevelType w:val="multilevel"/>
    <w:tmpl w:val="2B109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7633546D"/>
    <w:multiLevelType w:val="multilevel"/>
    <w:tmpl w:val="45648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A711305"/>
    <w:multiLevelType w:val="hybridMultilevel"/>
    <w:tmpl w:val="C4BA8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B0105B"/>
    <w:multiLevelType w:val="multilevel"/>
    <w:tmpl w:val="6AB2B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7E8C2385"/>
    <w:multiLevelType w:val="hybridMultilevel"/>
    <w:tmpl w:val="41781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7"/>
  </w:num>
  <w:num w:numId="2">
    <w:abstractNumId w:val="0"/>
  </w:num>
  <w:num w:numId="3">
    <w:abstractNumId w:val="15"/>
  </w:num>
  <w:num w:numId="4">
    <w:abstractNumId w:val="13"/>
  </w:num>
  <w:num w:numId="5">
    <w:abstractNumId w:val="31"/>
  </w:num>
  <w:num w:numId="6">
    <w:abstractNumId w:val="38"/>
  </w:num>
  <w:num w:numId="7">
    <w:abstractNumId w:val="39"/>
  </w:num>
  <w:num w:numId="8">
    <w:abstractNumId w:val="22"/>
  </w:num>
  <w:num w:numId="9">
    <w:abstractNumId w:val="8"/>
  </w:num>
  <w:num w:numId="10">
    <w:abstractNumId w:val="30"/>
  </w:num>
  <w:num w:numId="11">
    <w:abstractNumId w:val="1"/>
  </w:num>
  <w:num w:numId="12">
    <w:abstractNumId w:val="40"/>
  </w:num>
  <w:num w:numId="13">
    <w:abstractNumId w:val="37"/>
  </w:num>
  <w:num w:numId="14">
    <w:abstractNumId w:val="36"/>
  </w:num>
  <w:num w:numId="15">
    <w:abstractNumId w:val="41"/>
  </w:num>
  <w:num w:numId="16">
    <w:abstractNumId w:val="3"/>
  </w:num>
  <w:num w:numId="17">
    <w:abstractNumId w:val="24"/>
  </w:num>
  <w:num w:numId="18">
    <w:abstractNumId w:val="14"/>
  </w:num>
  <w:num w:numId="19">
    <w:abstractNumId w:val="17"/>
  </w:num>
  <w:num w:numId="20">
    <w:abstractNumId w:val="32"/>
  </w:num>
  <w:num w:numId="21">
    <w:abstractNumId w:val="25"/>
  </w:num>
  <w:num w:numId="22">
    <w:abstractNumId w:val="29"/>
  </w:num>
  <w:num w:numId="23">
    <w:abstractNumId w:val="4"/>
  </w:num>
  <w:num w:numId="24">
    <w:abstractNumId w:val="16"/>
  </w:num>
  <w:num w:numId="25">
    <w:abstractNumId w:val="21"/>
  </w:num>
  <w:num w:numId="26">
    <w:abstractNumId w:val="20"/>
  </w:num>
  <w:num w:numId="27">
    <w:abstractNumId w:val="5"/>
  </w:num>
  <w:num w:numId="28">
    <w:abstractNumId w:val="28"/>
  </w:num>
  <w:num w:numId="29">
    <w:abstractNumId w:val="33"/>
  </w:num>
  <w:num w:numId="30">
    <w:abstractNumId w:val="6"/>
  </w:num>
  <w:num w:numId="31">
    <w:abstractNumId w:val="2"/>
  </w:num>
  <w:num w:numId="32">
    <w:abstractNumId w:val="23"/>
  </w:num>
  <w:num w:numId="33">
    <w:abstractNumId w:val="42"/>
  </w:num>
  <w:num w:numId="34">
    <w:abstractNumId w:val="18"/>
  </w:num>
  <w:num w:numId="35">
    <w:abstractNumId w:val="11"/>
  </w:num>
  <w:num w:numId="36">
    <w:abstractNumId w:val="19"/>
  </w:num>
  <w:num w:numId="37">
    <w:abstractNumId w:val="27"/>
  </w:num>
  <w:num w:numId="38">
    <w:abstractNumId w:val="12"/>
  </w:num>
  <w:num w:numId="39">
    <w:abstractNumId w:val="35"/>
  </w:num>
  <w:num w:numId="40">
    <w:abstractNumId w:val="9"/>
  </w:num>
  <w:num w:numId="41">
    <w:abstractNumId w:val="34"/>
  </w:num>
  <w:num w:numId="42">
    <w:abstractNumId w:val="10"/>
  </w:num>
  <w:num w:numId="43">
    <w:abstractNumId w:val="26"/>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goc Thinh Nguyen">
    <w15:presenceInfo w15:providerId="None" w15:userId="Ngoc Thinh Nguy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36C3"/>
    <w:rsid w:val="00024294"/>
    <w:rsid w:val="000A14C5"/>
    <w:rsid w:val="000A208C"/>
    <w:rsid w:val="001411DF"/>
    <w:rsid w:val="00184B62"/>
    <w:rsid w:val="001A3806"/>
    <w:rsid w:val="001A4329"/>
    <w:rsid w:val="001B4F8D"/>
    <w:rsid w:val="00366C8E"/>
    <w:rsid w:val="003F186E"/>
    <w:rsid w:val="003F36C3"/>
    <w:rsid w:val="00401860"/>
    <w:rsid w:val="00451BC9"/>
    <w:rsid w:val="00464ABC"/>
    <w:rsid w:val="00472E25"/>
    <w:rsid w:val="004958EB"/>
    <w:rsid w:val="004B24B0"/>
    <w:rsid w:val="004B2C8F"/>
    <w:rsid w:val="0050228D"/>
    <w:rsid w:val="00572880"/>
    <w:rsid w:val="005735C3"/>
    <w:rsid w:val="00573EE9"/>
    <w:rsid w:val="005B4915"/>
    <w:rsid w:val="005B787E"/>
    <w:rsid w:val="00732511"/>
    <w:rsid w:val="0089482F"/>
    <w:rsid w:val="008A1772"/>
    <w:rsid w:val="00901BE7"/>
    <w:rsid w:val="00995F93"/>
    <w:rsid w:val="009D51C1"/>
    <w:rsid w:val="00A16038"/>
    <w:rsid w:val="00A238F6"/>
    <w:rsid w:val="00AD02B3"/>
    <w:rsid w:val="00AF1CBE"/>
    <w:rsid w:val="00B01348"/>
    <w:rsid w:val="00B720B6"/>
    <w:rsid w:val="00BC10A9"/>
    <w:rsid w:val="00C57671"/>
    <w:rsid w:val="00C957ED"/>
    <w:rsid w:val="00CE2280"/>
    <w:rsid w:val="00D7311E"/>
    <w:rsid w:val="00D946B1"/>
    <w:rsid w:val="00DC3F09"/>
    <w:rsid w:val="00DC5EF6"/>
    <w:rsid w:val="00EC26DC"/>
    <w:rsid w:val="00EC730C"/>
    <w:rsid w:val="00ED6187"/>
    <w:rsid w:val="00EE3D29"/>
    <w:rsid w:val="00F27CAE"/>
    <w:rsid w:val="00F53F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BD934"/>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D946B1"/>
    <w:pPr>
      <w:spacing w:before="100" w:beforeAutospacing="1" w:after="100" w:afterAutospacing="1"/>
      <w:outlineLvl w:val="0"/>
    </w:pPr>
    <w:rPr>
      <w:rFonts w:ascii="Times New Roman" w:hAnsi="Times New Roman" w:cs="Times New Roman"/>
      <w:b/>
      <w:bCs/>
      <w:kern w:val="36"/>
      <w:sz w:val="48"/>
      <w:szCs w:val="48"/>
    </w:rPr>
  </w:style>
  <w:style w:type="paragraph" w:styleId="Heading3">
    <w:name w:val="heading 3"/>
    <w:basedOn w:val="Normal"/>
    <w:link w:val="Heading3Char"/>
    <w:uiPriority w:val="9"/>
    <w:qFormat/>
    <w:rsid w:val="00D946B1"/>
    <w:pPr>
      <w:spacing w:before="100" w:beforeAutospacing="1" w:after="100" w:afterAutospacing="1"/>
      <w:outlineLvl w:val="2"/>
    </w:pPr>
    <w:rPr>
      <w:rFonts w:ascii="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46B1"/>
    <w:rPr>
      <w:rFonts w:ascii="Times New Roman" w:hAnsi="Times New Roman" w:cs="Times New Roman"/>
      <w:b/>
      <w:bCs/>
      <w:kern w:val="36"/>
      <w:sz w:val="48"/>
      <w:szCs w:val="48"/>
    </w:rPr>
  </w:style>
  <w:style w:type="character" w:customStyle="1" w:styleId="Heading3Char">
    <w:name w:val="Heading 3 Char"/>
    <w:basedOn w:val="DefaultParagraphFont"/>
    <w:link w:val="Heading3"/>
    <w:uiPriority w:val="9"/>
    <w:rsid w:val="00D946B1"/>
    <w:rPr>
      <w:rFonts w:ascii="Times New Roman" w:hAnsi="Times New Roman" w:cs="Times New Roman"/>
      <w:b/>
      <w:bCs/>
      <w:sz w:val="27"/>
      <w:szCs w:val="27"/>
    </w:rPr>
  </w:style>
  <w:style w:type="paragraph" w:styleId="NormalWeb">
    <w:name w:val="Normal (Web)"/>
    <w:basedOn w:val="Normal"/>
    <w:uiPriority w:val="99"/>
    <w:semiHidden/>
    <w:unhideWhenUsed/>
    <w:rsid w:val="00D946B1"/>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B01348"/>
    <w:rPr>
      <w:color w:val="0563C1" w:themeColor="hyperlink"/>
      <w:u w:val="single"/>
    </w:rPr>
  </w:style>
  <w:style w:type="paragraph" w:styleId="PlainText">
    <w:name w:val="Plain Text"/>
    <w:basedOn w:val="Normal"/>
    <w:link w:val="PlainTextChar"/>
    <w:uiPriority w:val="99"/>
    <w:unhideWhenUsed/>
    <w:rsid w:val="00572880"/>
    <w:rPr>
      <w:rFonts w:ascii="Courier" w:hAnsi="Courier"/>
      <w:sz w:val="21"/>
      <w:szCs w:val="21"/>
    </w:rPr>
  </w:style>
  <w:style w:type="character" w:customStyle="1" w:styleId="PlainTextChar">
    <w:name w:val="Plain Text Char"/>
    <w:basedOn w:val="DefaultParagraphFont"/>
    <w:link w:val="PlainText"/>
    <w:uiPriority w:val="99"/>
    <w:rsid w:val="00572880"/>
    <w:rPr>
      <w:rFonts w:ascii="Courier" w:hAnsi="Courier"/>
      <w:sz w:val="21"/>
      <w:szCs w:val="21"/>
    </w:rPr>
  </w:style>
  <w:style w:type="paragraph" w:styleId="ListParagraph">
    <w:name w:val="List Paragraph"/>
    <w:basedOn w:val="Normal"/>
    <w:uiPriority w:val="34"/>
    <w:qFormat/>
    <w:rsid w:val="005B4915"/>
    <w:pPr>
      <w:ind w:left="720"/>
      <w:contextualSpacing/>
    </w:pPr>
  </w:style>
  <w:style w:type="character" w:customStyle="1" w:styleId="apple-converted-space">
    <w:name w:val="apple-converted-space"/>
    <w:basedOn w:val="DefaultParagraphFont"/>
    <w:rsid w:val="003F186E"/>
  </w:style>
  <w:style w:type="character" w:styleId="Emphasis">
    <w:name w:val="Emphasis"/>
    <w:basedOn w:val="DefaultParagraphFont"/>
    <w:uiPriority w:val="20"/>
    <w:qFormat/>
    <w:rsid w:val="003F186E"/>
    <w:rPr>
      <w:i/>
      <w:iCs/>
    </w:rPr>
  </w:style>
  <w:style w:type="paragraph" w:styleId="HTMLPreformatted">
    <w:name w:val="HTML Preformatted"/>
    <w:basedOn w:val="Normal"/>
    <w:link w:val="HTMLPreformattedChar"/>
    <w:uiPriority w:val="99"/>
    <w:semiHidden/>
    <w:unhideWhenUsed/>
    <w:rsid w:val="00366C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66C8E"/>
    <w:rPr>
      <w:rFonts w:ascii="Courier New" w:hAnsi="Courier New" w:cs="Courier New"/>
      <w:sz w:val="20"/>
      <w:szCs w:val="20"/>
    </w:rPr>
  </w:style>
  <w:style w:type="paragraph" w:styleId="BalloonText">
    <w:name w:val="Balloon Text"/>
    <w:basedOn w:val="Normal"/>
    <w:link w:val="BalloonTextChar"/>
    <w:uiPriority w:val="99"/>
    <w:semiHidden/>
    <w:unhideWhenUsed/>
    <w:rsid w:val="00DC5EF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C5EF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6612">
      <w:bodyDiv w:val="1"/>
      <w:marLeft w:val="0"/>
      <w:marRight w:val="0"/>
      <w:marTop w:val="0"/>
      <w:marBottom w:val="0"/>
      <w:divBdr>
        <w:top w:val="none" w:sz="0" w:space="0" w:color="auto"/>
        <w:left w:val="none" w:sz="0" w:space="0" w:color="auto"/>
        <w:bottom w:val="none" w:sz="0" w:space="0" w:color="auto"/>
        <w:right w:val="none" w:sz="0" w:space="0" w:color="auto"/>
      </w:divBdr>
    </w:div>
    <w:div w:id="52967905">
      <w:bodyDiv w:val="1"/>
      <w:marLeft w:val="0"/>
      <w:marRight w:val="0"/>
      <w:marTop w:val="0"/>
      <w:marBottom w:val="0"/>
      <w:divBdr>
        <w:top w:val="none" w:sz="0" w:space="0" w:color="auto"/>
        <w:left w:val="none" w:sz="0" w:space="0" w:color="auto"/>
        <w:bottom w:val="none" w:sz="0" w:space="0" w:color="auto"/>
        <w:right w:val="none" w:sz="0" w:space="0" w:color="auto"/>
      </w:divBdr>
    </w:div>
    <w:div w:id="57480995">
      <w:bodyDiv w:val="1"/>
      <w:marLeft w:val="0"/>
      <w:marRight w:val="0"/>
      <w:marTop w:val="0"/>
      <w:marBottom w:val="0"/>
      <w:divBdr>
        <w:top w:val="none" w:sz="0" w:space="0" w:color="auto"/>
        <w:left w:val="none" w:sz="0" w:space="0" w:color="auto"/>
        <w:bottom w:val="none" w:sz="0" w:space="0" w:color="auto"/>
        <w:right w:val="none" w:sz="0" w:space="0" w:color="auto"/>
      </w:divBdr>
      <w:divsChild>
        <w:div w:id="646280552">
          <w:marLeft w:val="0"/>
          <w:marRight w:val="0"/>
          <w:marTop w:val="0"/>
          <w:marBottom w:val="0"/>
          <w:divBdr>
            <w:top w:val="none" w:sz="0" w:space="0" w:color="auto"/>
            <w:left w:val="none" w:sz="0" w:space="0" w:color="auto"/>
            <w:bottom w:val="none" w:sz="0" w:space="0" w:color="auto"/>
            <w:right w:val="none" w:sz="0" w:space="0" w:color="auto"/>
          </w:divBdr>
        </w:div>
        <w:div w:id="1358193741">
          <w:marLeft w:val="0"/>
          <w:marRight w:val="0"/>
          <w:marTop w:val="0"/>
          <w:marBottom w:val="0"/>
          <w:divBdr>
            <w:top w:val="none" w:sz="0" w:space="0" w:color="auto"/>
            <w:left w:val="none" w:sz="0" w:space="0" w:color="auto"/>
            <w:bottom w:val="none" w:sz="0" w:space="0" w:color="auto"/>
            <w:right w:val="none" w:sz="0" w:space="0" w:color="auto"/>
          </w:divBdr>
        </w:div>
        <w:div w:id="2130853974">
          <w:marLeft w:val="0"/>
          <w:marRight w:val="0"/>
          <w:marTop w:val="0"/>
          <w:marBottom w:val="0"/>
          <w:divBdr>
            <w:top w:val="none" w:sz="0" w:space="0" w:color="auto"/>
            <w:left w:val="none" w:sz="0" w:space="0" w:color="auto"/>
            <w:bottom w:val="none" w:sz="0" w:space="0" w:color="auto"/>
            <w:right w:val="none" w:sz="0" w:space="0" w:color="auto"/>
          </w:divBdr>
        </w:div>
        <w:div w:id="1111625376">
          <w:marLeft w:val="0"/>
          <w:marRight w:val="0"/>
          <w:marTop w:val="0"/>
          <w:marBottom w:val="0"/>
          <w:divBdr>
            <w:top w:val="none" w:sz="0" w:space="0" w:color="auto"/>
            <w:left w:val="none" w:sz="0" w:space="0" w:color="auto"/>
            <w:bottom w:val="none" w:sz="0" w:space="0" w:color="auto"/>
            <w:right w:val="none" w:sz="0" w:space="0" w:color="auto"/>
          </w:divBdr>
        </w:div>
        <w:div w:id="406420716">
          <w:marLeft w:val="0"/>
          <w:marRight w:val="0"/>
          <w:marTop w:val="0"/>
          <w:marBottom w:val="0"/>
          <w:divBdr>
            <w:top w:val="none" w:sz="0" w:space="0" w:color="auto"/>
            <w:left w:val="none" w:sz="0" w:space="0" w:color="auto"/>
            <w:bottom w:val="none" w:sz="0" w:space="0" w:color="auto"/>
            <w:right w:val="none" w:sz="0" w:space="0" w:color="auto"/>
          </w:divBdr>
        </w:div>
        <w:div w:id="234778905">
          <w:marLeft w:val="0"/>
          <w:marRight w:val="0"/>
          <w:marTop w:val="0"/>
          <w:marBottom w:val="0"/>
          <w:divBdr>
            <w:top w:val="none" w:sz="0" w:space="0" w:color="auto"/>
            <w:left w:val="none" w:sz="0" w:space="0" w:color="auto"/>
            <w:bottom w:val="none" w:sz="0" w:space="0" w:color="auto"/>
            <w:right w:val="none" w:sz="0" w:space="0" w:color="auto"/>
          </w:divBdr>
        </w:div>
        <w:div w:id="1805849495">
          <w:marLeft w:val="0"/>
          <w:marRight w:val="0"/>
          <w:marTop w:val="0"/>
          <w:marBottom w:val="0"/>
          <w:divBdr>
            <w:top w:val="none" w:sz="0" w:space="0" w:color="auto"/>
            <w:left w:val="none" w:sz="0" w:space="0" w:color="auto"/>
            <w:bottom w:val="none" w:sz="0" w:space="0" w:color="auto"/>
            <w:right w:val="none" w:sz="0" w:space="0" w:color="auto"/>
          </w:divBdr>
        </w:div>
        <w:div w:id="534848611">
          <w:marLeft w:val="0"/>
          <w:marRight w:val="0"/>
          <w:marTop w:val="0"/>
          <w:marBottom w:val="0"/>
          <w:divBdr>
            <w:top w:val="none" w:sz="0" w:space="0" w:color="auto"/>
            <w:left w:val="none" w:sz="0" w:space="0" w:color="auto"/>
            <w:bottom w:val="none" w:sz="0" w:space="0" w:color="auto"/>
            <w:right w:val="none" w:sz="0" w:space="0" w:color="auto"/>
          </w:divBdr>
        </w:div>
        <w:div w:id="1975721213">
          <w:marLeft w:val="0"/>
          <w:marRight w:val="0"/>
          <w:marTop w:val="0"/>
          <w:marBottom w:val="0"/>
          <w:divBdr>
            <w:top w:val="none" w:sz="0" w:space="0" w:color="auto"/>
            <w:left w:val="none" w:sz="0" w:space="0" w:color="auto"/>
            <w:bottom w:val="none" w:sz="0" w:space="0" w:color="auto"/>
            <w:right w:val="none" w:sz="0" w:space="0" w:color="auto"/>
          </w:divBdr>
        </w:div>
        <w:div w:id="905608137">
          <w:marLeft w:val="0"/>
          <w:marRight w:val="0"/>
          <w:marTop w:val="0"/>
          <w:marBottom w:val="0"/>
          <w:divBdr>
            <w:top w:val="none" w:sz="0" w:space="0" w:color="auto"/>
            <w:left w:val="none" w:sz="0" w:space="0" w:color="auto"/>
            <w:bottom w:val="none" w:sz="0" w:space="0" w:color="auto"/>
            <w:right w:val="none" w:sz="0" w:space="0" w:color="auto"/>
          </w:divBdr>
        </w:div>
        <w:div w:id="1823309174">
          <w:marLeft w:val="0"/>
          <w:marRight w:val="0"/>
          <w:marTop w:val="0"/>
          <w:marBottom w:val="0"/>
          <w:divBdr>
            <w:top w:val="none" w:sz="0" w:space="0" w:color="auto"/>
            <w:left w:val="none" w:sz="0" w:space="0" w:color="auto"/>
            <w:bottom w:val="none" w:sz="0" w:space="0" w:color="auto"/>
            <w:right w:val="none" w:sz="0" w:space="0" w:color="auto"/>
          </w:divBdr>
        </w:div>
        <w:div w:id="969896807">
          <w:marLeft w:val="0"/>
          <w:marRight w:val="0"/>
          <w:marTop w:val="0"/>
          <w:marBottom w:val="0"/>
          <w:divBdr>
            <w:top w:val="none" w:sz="0" w:space="0" w:color="auto"/>
            <w:left w:val="none" w:sz="0" w:space="0" w:color="auto"/>
            <w:bottom w:val="none" w:sz="0" w:space="0" w:color="auto"/>
            <w:right w:val="none" w:sz="0" w:space="0" w:color="auto"/>
          </w:divBdr>
        </w:div>
        <w:div w:id="1914310255">
          <w:marLeft w:val="0"/>
          <w:marRight w:val="0"/>
          <w:marTop w:val="0"/>
          <w:marBottom w:val="0"/>
          <w:divBdr>
            <w:top w:val="none" w:sz="0" w:space="0" w:color="auto"/>
            <w:left w:val="none" w:sz="0" w:space="0" w:color="auto"/>
            <w:bottom w:val="none" w:sz="0" w:space="0" w:color="auto"/>
            <w:right w:val="none" w:sz="0" w:space="0" w:color="auto"/>
          </w:divBdr>
        </w:div>
        <w:div w:id="1016615912">
          <w:marLeft w:val="0"/>
          <w:marRight w:val="0"/>
          <w:marTop w:val="0"/>
          <w:marBottom w:val="0"/>
          <w:divBdr>
            <w:top w:val="none" w:sz="0" w:space="0" w:color="auto"/>
            <w:left w:val="none" w:sz="0" w:space="0" w:color="auto"/>
            <w:bottom w:val="none" w:sz="0" w:space="0" w:color="auto"/>
            <w:right w:val="none" w:sz="0" w:space="0" w:color="auto"/>
          </w:divBdr>
        </w:div>
      </w:divsChild>
    </w:div>
    <w:div w:id="218522456">
      <w:bodyDiv w:val="1"/>
      <w:marLeft w:val="0"/>
      <w:marRight w:val="0"/>
      <w:marTop w:val="0"/>
      <w:marBottom w:val="0"/>
      <w:divBdr>
        <w:top w:val="none" w:sz="0" w:space="0" w:color="auto"/>
        <w:left w:val="none" w:sz="0" w:space="0" w:color="auto"/>
        <w:bottom w:val="none" w:sz="0" w:space="0" w:color="auto"/>
        <w:right w:val="none" w:sz="0" w:space="0" w:color="auto"/>
      </w:divBdr>
    </w:div>
    <w:div w:id="233466806">
      <w:bodyDiv w:val="1"/>
      <w:marLeft w:val="0"/>
      <w:marRight w:val="0"/>
      <w:marTop w:val="0"/>
      <w:marBottom w:val="0"/>
      <w:divBdr>
        <w:top w:val="none" w:sz="0" w:space="0" w:color="auto"/>
        <w:left w:val="none" w:sz="0" w:space="0" w:color="auto"/>
        <w:bottom w:val="none" w:sz="0" w:space="0" w:color="auto"/>
        <w:right w:val="none" w:sz="0" w:space="0" w:color="auto"/>
      </w:divBdr>
    </w:div>
    <w:div w:id="236943565">
      <w:bodyDiv w:val="1"/>
      <w:marLeft w:val="0"/>
      <w:marRight w:val="0"/>
      <w:marTop w:val="0"/>
      <w:marBottom w:val="0"/>
      <w:divBdr>
        <w:top w:val="none" w:sz="0" w:space="0" w:color="auto"/>
        <w:left w:val="none" w:sz="0" w:space="0" w:color="auto"/>
        <w:bottom w:val="none" w:sz="0" w:space="0" w:color="auto"/>
        <w:right w:val="none" w:sz="0" w:space="0" w:color="auto"/>
      </w:divBdr>
    </w:div>
    <w:div w:id="302269910">
      <w:bodyDiv w:val="1"/>
      <w:marLeft w:val="0"/>
      <w:marRight w:val="0"/>
      <w:marTop w:val="0"/>
      <w:marBottom w:val="0"/>
      <w:divBdr>
        <w:top w:val="none" w:sz="0" w:space="0" w:color="auto"/>
        <w:left w:val="none" w:sz="0" w:space="0" w:color="auto"/>
        <w:bottom w:val="none" w:sz="0" w:space="0" w:color="auto"/>
        <w:right w:val="none" w:sz="0" w:space="0" w:color="auto"/>
      </w:divBdr>
    </w:div>
    <w:div w:id="315232424">
      <w:bodyDiv w:val="1"/>
      <w:marLeft w:val="0"/>
      <w:marRight w:val="0"/>
      <w:marTop w:val="0"/>
      <w:marBottom w:val="0"/>
      <w:divBdr>
        <w:top w:val="none" w:sz="0" w:space="0" w:color="auto"/>
        <w:left w:val="none" w:sz="0" w:space="0" w:color="auto"/>
        <w:bottom w:val="none" w:sz="0" w:space="0" w:color="auto"/>
        <w:right w:val="none" w:sz="0" w:space="0" w:color="auto"/>
      </w:divBdr>
    </w:div>
    <w:div w:id="344555344">
      <w:bodyDiv w:val="1"/>
      <w:marLeft w:val="0"/>
      <w:marRight w:val="0"/>
      <w:marTop w:val="0"/>
      <w:marBottom w:val="0"/>
      <w:divBdr>
        <w:top w:val="none" w:sz="0" w:space="0" w:color="auto"/>
        <w:left w:val="none" w:sz="0" w:space="0" w:color="auto"/>
        <w:bottom w:val="none" w:sz="0" w:space="0" w:color="auto"/>
        <w:right w:val="none" w:sz="0" w:space="0" w:color="auto"/>
      </w:divBdr>
    </w:div>
    <w:div w:id="345593966">
      <w:bodyDiv w:val="1"/>
      <w:marLeft w:val="0"/>
      <w:marRight w:val="0"/>
      <w:marTop w:val="0"/>
      <w:marBottom w:val="0"/>
      <w:divBdr>
        <w:top w:val="none" w:sz="0" w:space="0" w:color="auto"/>
        <w:left w:val="none" w:sz="0" w:space="0" w:color="auto"/>
        <w:bottom w:val="none" w:sz="0" w:space="0" w:color="auto"/>
        <w:right w:val="none" w:sz="0" w:space="0" w:color="auto"/>
      </w:divBdr>
      <w:divsChild>
        <w:div w:id="1489711365">
          <w:marLeft w:val="0"/>
          <w:marRight w:val="0"/>
          <w:marTop w:val="0"/>
          <w:marBottom w:val="0"/>
          <w:divBdr>
            <w:top w:val="none" w:sz="0" w:space="0" w:color="auto"/>
            <w:left w:val="none" w:sz="0" w:space="0" w:color="auto"/>
            <w:bottom w:val="none" w:sz="0" w:space="0" w:color="auto"/>
            <w:right w:val="none" w:sz="0" w:space="0" w:color="auto"/>
          </w:divBdr>
        </w:div>
        <w:div w:id="560486964">
          <w:marLeft w:val="0"/>
          <w:marRight w:val="0"/>
          <w:marTop w:val="0"/>
          <w:marBottom w:val="0"/>
          <w:divBdr>
            <w:top w:val="none" w:sz="0" w:space="0" w:color="auto"/>
            <w:left w:val="none" w:sz="0" w:space="0" w:color="auto"/>
            <w:bottom w:val="none" w:sz="0" w:space="0" w:color="auto"/>
            <w:right w:val="none" w:sz="0" w:space="0" w:color="auto"/>
          </w:divBdr>
        </w:div>
      </w:divsChild>
    </w:div>
    <w:div w:id="396176007">
      <w:bodyDiv w:val="1"/>
      <w:marLeft w:val="0"/>
      <w:marRight w:val="0"/>
      <w:marTop w:val="0"/>
      <w:marBottom w:val="0"/>
      <w:divBdr>
        <w:top w:val="none" w:sz="0" w:space="0" w:color="auto"/>
        <w:left w:val="none" w:sz="0" w:space="0" w:color="auto"/>
        <w:bottom w:val="none" w:sz="0" w:space="0" w:color="auto"/>
        <w:right w:val="none" w:sz="0" w:space="0" w:color="auto"/>
      </w:divBdr>
    </w:div>
    <w:div w:id="539050174">
      <w:bodyDiv w:val="1"/>
      <w:marLeft w:val="0"/>
      <w:marRight w:val="0"/>
      <w:marTop w:val="0"/>
      <w:marBottom w:val="0"/>
      <w:divBdr>
        <w:top w:val="none" w:sz="0" w:space="0" w:color="auto"/>
        <w:left w:val="none" w:sz="0" w:space="0" w:color="auto"/>
        <w:bottom w:val="none" w:sz="0" w:space="0" w:color="auto"/>
        <w:right w:val="none" w:sz="0" w:space="0" w:color="auto"/>
      </w:divBdr>
    </w:div>
    <w:div w:id="552424230">
      <w:bodyDiv w:val="1"/>
      <w:marLeft w:val="0"/>
      <w:marRight w:val="0"/>
      <w:marTop w:val="0"/>
      <w:marBottom w:val="0"/>
      <w:divBdr>
        <w:top w:val="none" w:sz="0" w:space="0" w:color="auto"/>
        <w:left w:val="none" w:sz="0" w:space="0" w:color="auto"/>
        <w:bottom w:val="none" w:sz="0" w:space="0" w:color="auto"/>
        <w:right w:val="none" w:sz="0" w:space="0" w:color="auto"/>
      </w:divBdr>
    </w:div>
    <w:div w:id="555556502">
      <w:bodyDiv w:val="1"/>
      <w:marLeft w:val="0"/>
      <w:marRight w:val="0"/>
      <w:marTop w:val="0"/>
      <w:marBottom w:val="0"/>
      <w:divBdr>
        <w:top w:val="none" w:sz="0" w:space="0" w:color="auto"/>
        <w:left w:val="none" w:sz="0" w:space="0" w:color="auto"/>
        <w:bottom w:val="none" w:sz="0" w:space="0" w:color="auto"/>
        <w:right w:val="none" w:sz="0" w:space="0" w:color="auto"/>
      </w:divBdr>
      <w:divsChild>
        <w:div w:id="1090660870">
          <w:marLeft w:val="0"/>
          <w:marRight w:val="0"/>
          <w:marTop w:val="0"/>
          <w:marBottom w:val="0"/>
          <w:divBdr>
            <w:top w:val="none" w:sz="0" w:space="0" w:color="auto"/>
            <w:left w:val="none" w:sz="0" w:space="0" w:color="auto"/>
            <w:bottom w:val="none" w:sz="0" w:space="0" w:color="auto"/>
            <w:right w:val="none" w:sz="0" w:space="0" w:color="auto"/>
          </w:divBdr>
        </w:div>
        <w:div w:id="1136415264">
          <w:marLeft w:val="0"/>
          <w:marRight w:val="0"/>
          <w:marTop w:val="0"/>
          <w:marBottom w:val="0"/>
          <w:divBdr>
            <w:top w:val="none" w:sz="0" w:space="0" w:color="auto"/>
            <w:left w:val="none" w:sz="0" w:space="0" w:color="auto"/>
            <w:bottom w:val="none" w:sz="0" w:space="0" w:color="auto"/>
            <w:right w:val="none" w:sz="0" w:space="0" w:color="auto"/>
          </w:divBdr>
        </w:div>
        <w:div w:id="739402149">
          <w:marLeft w:val="0"/>
          <w:marRight w:val="0"/>
          <w:marTop w:val="0"/>
          <w:marBottom w:val="0"/>
          <w:divBdr>
            <w:top w:val="none" w:sz="0" w:space="0" w:color="auto"/>
            <w:left w:val="none" w:sz="0" w:space="0" w:color="auto"/>
            <w:bottom w:val="none" w:sz="0" w:space="0" w:color="auto"/>
            <w:right w:val="none" w:sz="0" w:space="0" w:color="auto"/>
          </w:divBdr>
        </w:div>
        <w:div w:id="610165063">
          <w:marLeft w:val="0"/>
          <w:marRight w:val="0"/>
          <w:marTop w:val="0"/>
          <w:marBottom w:val="0"/>
          <w:divBdr>
            <w:top w:val="none" w:sz="0" w:space="0" w:color="auto"/>
            <w:left w:val="none" w:sz="0" w:space="0" w:color="auto"/>
            <w:bottom w:val="none" w:sz="0" w:space="0" w:color="auto"/>
            <w:right w:val="none" w:sz="0" w:space="0" w:color="auto"/>
          </w:divBdr>
        </w:div>
        <w:div w:id="2089035947">
          <w:marLeft w:val="0"/>
          <w:marRight w:val="0"/>
          <w:marTop w:val="0"/>
          <w:marBottom w:val="0"/>
          <w:divBdr>
            <w:top w:val="none" w:sz="0" w:space="0" w:color="auto"/>
            <w:left w:val="none" w:sz="0" w:space="0" w:color="auto"/>
            <w:bottom w:val="none" w:sz="0" w:space="0" w:color="auto"/>
            <w:right w:val="none" w:sz="0" w:space="0" w:color="auto"/>
          </w:divBdr>
        </w:div>
        <w:div w:id="899947988">
          <w:marLeft w:val="0"/>
          <w:marRight w:val="0"/>
          <w:marTop w:val="0"/>
          <w:marBottom w:val="0"/>
          <w:divBdr>
            <w:top w:val="none" w:sz="0" w:space="0" w:color="auto"/>
            <w:left w:val="none" w:sz="0" w:space="0" w:color="auto"/>
            <w:bottom w:val="none" w:sz="0" w:space="0" w:color="auto"/>
            <w:right w:val="none" w:sz="0" w:space="0" w:color="auto"/>
          </w:divBdr>
        </w:div>
        <w:div w:id="1365056658">
          <w:marLeft w:val="0"/>
          <w:marRight w:val="0"/>
          <w:marTop w:val="0"/>
          <w:marBottom w:val="0"/>
          <w:divBdr>
            <w:top w:val="none" w:sz="0" w:space="0" w:color="auto"/>
            <w:left w:val="none" w:sz="0" w:space="0" w:color="auto"/>
            <w:bottom w:val="none" w:sz="0" w:space="0" w:color="auto"/>
            <w:right w:val="none" w:sz="0" w:space="0" w:color="auto"/>
          </w:divBdr>
        </w:div>
        <w:div w:id="704597842">
          <w:marLeft w:val="0"/>
          <w:marRight w:val="0"/>
          <w:marTop w:val="0"/>
          <w:marBottom w:val="0"/>
          <w:divBdr>
            <w:top w:val="none" w:sz="0" w:space="0" w:color="auto"/>
            <w:left w:val="none" w:sz="0" w:space="0" w:color="auto"/>
            <w:bottom w:val="none" w:sz="0" w:space="0" w:color="auto"/>
            <w:right w:val="none" w:sz="0" w:space="0" w:color="auto"/>
          </w:divBdr>
        </w:div>
        <w:div w:id="219027252">
          <w:marLeft w:val="0"/>
          <w:marRight w:val="0"/>
          <w:marTop w:val="0"/>
          <w:marBottom w:val="0"/>
          <w:divBdr>
            <w:top w:val="none" w:sz="0" w:space="0" w:color="auto"/>
            <w:left w:val="none" w:sz="0" w:space="0" w:color="auto"/>
            <w:bottom w:val="none" w:sz="0" w:space="0" w:color="auto"/>
            <w:right w:val="none" w:sz="0" w:space="0" w:color="auto"/>
          </w:divBdr>
        </w:div>
        <w:div w:id="731275972">
          <w:marLeft w:val="0"/>
          <w:marRight w:val="0"/>
          <w:marTop w:val="0"/>
          <w:marBottom w:val="0"/>
          <w:divBdr>
            <w:top w:val="none" w:sz="0" w:space="0" w:color="auto"/>
            <w:left w:val="none" w:sz="0" w:space="0" w:color="auto"/>
            <w:bottom w:val="none" w:sz="0" w:space="0" w:color="auto"/>
            <w:right w:val="none" w:sz="0" w:space="0" w:color="auto"/>
          </w:divBdr>
        </w:div>
        <w:div w:id="693533133">
          <w:marLeft w:val="0"/>
          <w:marRight w:val="0"/>
          <w:marTop w:val="0"/>
          <w:marBottom w:val="0"/>
          <w:divBdr>
            <w:top w:val="none" w:sz="0" w:space="0" w:color="auto"/>
            <w:left w:val="none" w:sz="0" w:space="0" w:color="auto"/>
            <w:bottom w:val="none" w:sz="0" w:space="0" w:color="auto"/>
            <w:right w:val="none" w:sz="0" w:space="0" w:color="auto"/>
          </w:divBdr>
        </w:div>
        <w:div w:id="1315455445">
          <w:marLeft w:val="0"/>
          <w:marRight w:val="0"/>
          <w:marTop w:val="0"/>
          <w:marBottom w:val="0"/>
          <w:divBdr>
            <w:top w:val="none" w:sz="0" w:space="0" w:color="auto"/>
            <w:left w:val="none" w:sz="0" w:space="0" w:color="auto"/>
            <w:bottom w:val="none" w:sz="0" w:space="0" w:color="auto"/>
            <w:right w:val="none" w:sz="0" w:space="0" w:color="auto"/>
          </w:divBdr>
        </w:div>
        <w:div w:id="665016640">
          <w:marLeft w:val="0"/>
          <w:marRight w:val="0"/>
          <w:marTop w:val="0"/>
          <w:marBottom w:val="0"/>
          <w:divBdr>
            <w:top w:val="none" w:sz="0" w:space="0" w:color="auto"/>
            <w:left w:val="none" w:sz="0" w:space="0" w:color="auto"/>
            <w:bottom w:val="none" w:sz="0" w:space="0" w:color="auto"/>
            <w:right w:val="none" w:sz="0" w:space="0" w:color="auto"/>
          </w:divBdr>
        </w:div>
        <w:div w:id="529147597">
          <w:marLeft w:val="0"/>
          <w:marRight w:val="0"/>
          <w:marTop w:val="0"/>
          <w:marBottom w:val="0"/>
          <w:divBdr>
            <w:top w:val="none" w:sz="0" w:space="0" w:color="auto"/>
            <w:left w:val="none" w:sz="0" w:space="0" w:color="auto"/>
            <w:bottom w:val="none" w:sz="0" w:space="0" w:color="auto"/>
            <w:right w:val="none" w:sz="0" w:space="0" w:color="auto"/>
          </w:divBdr>
        </w:div>
      </w:divsChild>
    </w:div>
    <w:div w:id="615868973">
      <w:bodyDiv w:val="1"/>
      <w:marLeft w:val="0"/>
      <w:marRight w:val="0"/>
      <w:marTop w:val="0"/>
      <w:marBottom w:val="0"/>
      <w:divBdr>
        <w:top w:val="none" w:sz="0" w:space="0" w:color="auto"/>
        <w:left w:val="none" w:sz="0" w:space="0" w:color="auto"/>
        <w:bottom w:val="none" w:sz="0" w:space="0" w:color="auto"/>
        <w:right w:val="none" w:sz="0" w:space="0" w:color="auto"/>
      </w:divBdr>
      <w:divsChild>
        <w:div w:id="1309626313">
          <w:marLeft w:val="0"/>
          <w:marRight w:val="0"/>
          <w:marTop w:val="0"/>
          <w:marBottom w:val="225"/>
          <w:divBdr>
            <w:top w:val="none" w:sz="0" w:space="0" w:color="auto"/>
            <w:left w:val="none" w:sz="0" w:space="0" w:color="auto"/>
            <w:bottom w:val="none" w:sz="0" w:space="0" w:color="auto"/>
            <w:right w:val="none" w:sz="0" w:space="0" w:color="auto"/>
          </w:divBdr>
          <w:divsChild>
            <w:div w:id="1883515632">
              <w:marLeft w:val="0"/>
              <w:marRight w:val="0"/>
              <w:marTop w:val="0"/>
              <w:marBottom w:val="0"/>
              <w:divBdr>
                <w:top w:val="none" w:sz="0" w:space="0" w:color="auto"/>
                <w:left w:val="none" w:sz="0" w:space="0" w:color="auto"/>
                <w:bottom w:val="none" w:sz="0" w:space="0" w:color="auto"/>
                <w:right w:val="none" w:sz="0" w:space="0" w:color="auto"/>
              </w:divBdr>
            </w:div>
            <w:div w:id="1532842800">
              <w:marLeft w:val="0"/>
              <w:marRight w:val="0"/>
              <w:marTop w:val="0"/>
              <w:marBottom w:val="0"/>
              <w:divBdr>
                <w:top w:val="none" w:sz="0" w:space="0" w:color="auto"/>
                <w:left w:val="none" w:sz="0" w:space="0" w:color="auto"/>
                <w:bottom w:val="none" w:sz="0" w:space="0" w:color="auto"/>
                <w:right w:val="none" w:sz="0" w:space="0" w:color="auto"/>
              </w:divBdr>
            </w:div>
            <w:div w:id="1819806673">
              <w:marLeft w:val="0"/>
              <w:marRight w:val="0"/>
              <w:marTop w:val="0"/>
              <w:marBottom w:val="0"/>
              <w:divBdr>
                <w:top w:val="none" w:sz="0" w:space="0" w:color="auto"/>
                <w:left w:val="none" w:sz="0" w:space="0" w:color="auto"/>
                <w:bottom w:val="none" w:sz="0" w:space="0" w:color="auto"/>
                <w:right w:val="none" w:sz="0" w:space="0" w:color="auto"/>
              </w:divBdr>
            </w:div>
            <w:div w:id="1428116747">
              <w:marLeft w:val="0"/>
              <w:marRight w:val="0"/>
              <w:marTop w:val="0"/>
              <w:marBottom w:val="0"/>
              <w:divBdr>
                <w:top w:val="none" w:sz="0" w:space="0" w:color="auto"/>
                <w:left w:val="none" w:sz="0" w:space="0" w:color="auto"/>
                <w:bottom w:val="none" w:sz="0" w:space="0" w:color="auto"/>
                <w:right w:val="none" w:sz="0" w:space="0" w:color="auto"/>
              </w:divBdr>
            </w:div>
            <w:div w:id="947010861">
              <w:marLeft w:val="0"/>
              <w:marRight w:val="0"/>
              <w:marTop w:val="0"/>
              <w:marBottom w:val="0"/>
              <w:divBdr>
                <w:top w:val="none" w:sz="0" w:space="0" w:color="auto"/>
                <w:left w:val="none" w:sz="0" w:space="0" w:color="auto"/>
                <w:bottom w:val="none" w:sz="0" w:space="0" w:color="auto"/>
                <w:right w:val="none" w:sz="0" w:space="0" w:color="auto"/>
              </w:divBdr>
            </w:div>
            <w:div w:id="1952279001">
              <w:marLeft w:val="0"/>
              <w:marRight w:val="0"/>
              <w:marTop w:val="0"/>
              <w:marBottom w:val="0"/>
              <w:divBdr>
                <w:top w:val="none" w:sz="0" w:space="0" w:color="auto"/>
                <w:left w:val="none" w:sz="0" w:space="0" w:color="auto"/>
                <w:bottom w:val="none" w:sz="0" w:space="0" w:color="auto"/>
                <w:right w:val="none" w:sz="0" w:space="0" w:color="auto"/>
              </w:divBdr>
            </w:div>
            <w:div w:id="1451046015">
              <w:marLeft w:val="0"/>
              <w:marRight w:val="0"/>
              <w:marTop w:val="0"/>
              <w:marBottom w:val="0"/>
              <w:divBdr>
                <w:top w:val="none" w:sz="0" w:space="0" w:color="auto"/>
                <w:left w:val="none" w:sz="0" w:space="0" w:color="auto"/>
                <w:bottom w:val="none" w:sz="0" w:space="0" w:color="auto"/>
                <w:right w:val="none" w:sz="0" w:space="0" w:color="auto"/>
              </w:divBdr>
            </w:div>
            <w:div w:id="2017461426">
              <w:marLeft w:val="0"/>
              <w:marRight w:val="0"/>
              <w:marTop w:val="0"/>
              <w:marBottom w:val="0"/>
              <w:divBdr>
                <w:top w:val="none" w:sz="0" w:space="0" w:color="auto"/>
                <w:left w:val="none" w:sz="0" w:space="0" w:color="auto"/>
                <w:bottom w:val="none" w:sz="0" w:space="0" w:color="auto"/>
                <w:right w:val="none" w:sz="0" w:space="0" w:color="auto"/>
              </w:divBdr>
            </w:div>
            <w:div w:id="642582533">
              <w:marLeft w:val="0"/>
              <w:marRight w:val="0"/>
              <w:marTop w:val="0"/>
              <w:marBottom w:val="0"/>
              <w:divBdr>
                <w:top w:val="none" w:sz="0" w:space="0" w:color="auto"/>
                <w:left w:val="none" w:sz="0" w:space="0" w:color="auto"/>
                <w:bottom w:val="none" w:sz="0" w:space="0" w:color="auto"/>
                <w:right w:val="none" w:sz="0" w:space="0" w:color="auto"/>
              </w:divBdr>
            </w:div>
            <w:div w:id="848059539">
              <w:marLeft w:val="0"/>
              <w:marRight w:val="0"/>
              <w:marTop w:val="0"/>
              <w:marBottom w:val="0"/>
              <w:divBdr>
                <w:top w:val="none" w:sz="0" w:space="0" w:color="auto"/>
                <w:left w:val="none" w:sz="0" w:space="0" w:color="auto"/>
                <w:bottom w:val="none" w:sz="0" w:space="0" w:color="auto"/>
                <w:right w:val="none" w:sz="0" w:space="0" w:color="auto"/>
              </w:divBdr>
            </w:div>
            <w:div w:id="423696822">
              <w:marLeft w:val="0"/>
              <w:marRight w:val="0"/>
              <w:marTop w:val="0"/>
              <w:marBottom w:val="0"/>
              <w:divBdr>
                <w:top w:val="none" w:sz="0" w:space="0" w:color="auto"/>
                <w:left w:val="none" w:sz="0" w:space="0" w:color="auto"/>
                <w:bottom w:val="none" w:sz="0" w:space="0" w:color="auto"/>
                <w:right w:val="none" w:sz="0" w:space="0" w:color="auto"/>
              </w:divBdr>
            </w:div>
            <w:div w:id="1824203657">
              <w:marLeft w:val="0"/>
              <w:marRight w:val="0"/>
              <w:marTop w:val="0"/>
              <w:marBottom w:val="0"/>
              <w:divBdr>
                <w:top w:val="none" w:sz="0" w:space="0" w:color="auto"/>
                <w:left w:val="none" w:sz="0" w:space="0" w:color="auto"/>
                <w:bottom w:val="none" w:sz="0" w:space="0" w:color="auto"/>
                <w:right w:val="none" w:sz="0" w:space="0" w:color="auto"/>
              </w:divBdr>
            </w:div>
          </w:divsChild>
        </w:div>
        <w:div w:id="1439065729">
          <w:marLeft w:val="0"/>
          <w:marRight w:val="0"/>
          <w:marTop w:val="0"/>
          <w:marBottom w:val="225"/>
          <w:divBdr>
            <w:top w:val="none" w:sz="0" w:space="0" w:color="auto"/>
            <w:left w:val="none" w:sz="0" w:space="0" w:color="auto"/>
            <w:bottom w:val="none" w:sz="0" w:space="0" w:color="auto"/>
            <w:right w:val="none" w:sz="0" w:space="0" w:color="auto"/>
          </w:divBdr>
          <w:divsChild>
            <w:div w:id="1943877480">
              <w:marLeft w:val="0"/>
              <w:marRight w:val="0"/>
              <w:marTop w:val="0"/>
              <w:marBottom w:val="0"/>
              <w:divBdr>
                <w:top w:val="none" w:sz="0" w:space="0" w:color="auto"/>
                <w:left w:val="none" w:sz="0" w:space="0" w:color="auto"/>
                <w:bottom w:val="none" w:sz="0" w:space="0" w:color="auto"/>
                <w:right w:val="none" w:sz="0" w:space="0" w:color="auto"/>
              </w:divBdr>
            </w:div>
            <w:div w:id="979461706">
              <w:marLeft w:val="0"/>
              <w:marRight w:val="0"/>
              <w:marTop w:val="0"/>
              <w:marBottom w:val="0"/>
              <w:divBdr>
                <w:top w:val="none" w:sz="0" w:space="0" w:color="auto"/>
                <w:left w:val="none" w:sz="0" w:space="0" w:color="auto"/>
                <w:bottom w:val="none" w:sz="0" w:space="0" w:color="auto"/>
                <w:right w:val="none" w:sz="0" w:space="0" w:color="auto"/>
              </w:divBdr>
            </w:div>
            <w:div w:id="1295717896">
              <w:marLeft w:val="0"/>
              <w:marRight w:val="0"/>
              <w:marTop w:val="0"/>
              <w:marBottom w:val="0"/>
              <w:divBdr>
                <w:top w:val="none" w:sz="0" w:space="0" w:color="auto"/>
                <w:left w:val="none" w:sz="0" w:space="0" w:color="auto"/>
                <w:bottom w:val="none" w:sz="0" w:space="0" w:color="auto"/>
                <w:right w:val="none" w:sz="0" w:space="0" w:color="auto"/>
              </w:divBdr>
            </w:div>
            <w:div w:id="1055927468">
              <w:marLeft w:val="0"/>
              <w:marRight w:val="0"/>
              <w:marTop w:val="0"/>
              <w:marBottom w:val="0"/>
              <w:divBdr>
                <w:top w:val="none" w:sz="0" w:space="0" w:color="auto"/>
                <w:left w:val="none" w:sz="0" w:space="0" w:color="auto"/>
                <w:bottom w:val="none" w:sz="0" w:space="0" w:color="auto"/>
                <w:right w:val="none" w:sz="0" w:space="0" w:color="auto"/>
              </w:divBdr>
            </w:div>
            <w:div w:id="1206219245">
              <w:marLeft w:val="0"/>
              <w:marRight w:val="0"/>
              <w:marTop w:val="0"/>
              <w:marBottom w:val="0"/>
              <w:divBdr>
                <w:top w:val="none" w:sz="0" w:space="0" w:color="auto"/>
                <w:left w:val="none" w:sz="0" w:space="0" w:color="auto"/>
                <w:bottom w:val="none" w:sz="0" w:space="0" w:color="auto"/>
                <w:right w:val="none" w:sz="0" w:space="0" w:color="auto"/>
              </w:divBdr>
            </w:div>
            <w:div w:id="1214733374">
              <w:marLeft w:val="0"/>
              <w:marRight w:val="0"/>
              <w:marTop w:val="0"/>
              <w:marBottom w:val="0"/>
              <w:divBdr>
                <w:top w:val="none" w:sz="0" w:space="0" w:color="auto"/>
                <w:left w:val="none" w:sz="0" w:space="0" w:color="auto"/>
                <w:bottom w:val="none" w:sz="0" w:space="0" w:color="auto"/>
                <w:right w:val="none" w:sz="0" w:space="0" w:color="auto"/>
              </w:divBdr>
            </w:div>
          </w:divsChild>
        </w:div>
        <w:div w:id="1163860925">
          <w:marLeft w:val="0"/>
          <w:marRight w:val="0"/>
          <w:marTop w:val="0"/>
          <w:marBottom w:val="225"/>
          <w:divBdr>
            <w:top w:val="none" w:sz="0" w:space="0" w:color="auto"/>
            <w:left w:val="none" w:sz="0" w:space="0" w:color="auto"/>
            <w:bottom w:val="none" w:sz="0" w:space="0" w:color="auto"/>
            <w:right w:val="none" w:sz="0" w:space="0" w:color="auto"/>
          </w:divBdr>
          <w:divsChild>
            <w:div w:id="2099516406">
              <w:marLeft w:val="0"/>
              <w:marRight w:val="0"/>
              <w:marTop w:val="0"/>
              <w:marBottom w:val="0"/>
              <w:divBdr>
                <w:top w:val="none" w:sz="0" w:space="0" w:color="auto"/>
                <w:left w:val="none" w:sz="0" w:space="0" w:color="auto"/>
                <w:bottom w:val="none" w:sz="0" w:space="0" w:color="auto"/>
                <w:right w:val="none" w:sz="0" w:space="0" w:color="auto"/>
              </w:divBdr>
            </w:div>
            <w:div w:id="1477181995">
              <w:marLeft w:val="0"/>
              <w:marRight w:val="0"/>
              <w:marTop w:val="0"/>
              <w:marBottom w:val="0"/>
              <w:divBdr>
                <w:top w:val="none" w:sz="0" w:space="0" w:color="auto"/>
                <w:left w:val="none" w:sz="0" w:space="0" w:color="auto"/>
                <w:bottom w:val="none" w:sz="0" w:space="0" w:color="auto"/>
                <w:right w:val="none" w:sz="0" w:space="0" w:color="auto"/>
              </w:divBdr>
            </w:div>
            <w:div w:id="1187063833">
              <w:marLeft w:val="0"/>
              <w:marRight w:val="0"/>
              <w:marTop w:val="0"/>
              <w:marBottom w:val="0"/>
              <w:divBdr>
                <w:top w:val="none" w:sz="0" w:space="0" w:color="auto"/>
                <w:left w:val="none" w:sz="0" w:space="0" w:color="auto"/>
                <w:bottom w:val="none" w:sz="0" w:space="0" w:color="auto"/>
                <w:right w:val="none" w:sz="0" w:space="0" w:color="auto"/>
              </w:divBdr>
            </w:div>
            <w:div w:id="1534031762">
              <w:marLeft w:val="0"/>
              <w:marRight w:val="0"/>
              <w:marTop w:val="0"/>
              <w:marBottom w:val="0"/>
              <w:divBdr>
                <w:top w:val="none" w:sz="0" w:space="0" w:color="auto"/>
                <w:left w:val="none" w:sz="0" w:space="0" w:color="auto"/>
                <w:bottom w:val="none" w:sz="0" w:space="0" w:color="auto"/>
                <w:right w:val="none" w:sz="0" w:space="0" w:color="auto"/>
              </w:divBdr>
            </w:div>
            <w:div w:id="1488207383">
              <w:marLeft w:val="0"/>
              <w:marRight w:val="0"/>
              <w:marTop w:val="0"/>
              <w:marBottom w:val="0"/>
              <w:divBdr>
                <w:top w:val="none" w:sz="0" w:space="0" w:color="auto"/>
                <w:left w:val="none" w:sz="0" w:space="0" w:color="auto"/>
                <w:bottom w:val="none" w:sz="0" w:space="0" w:color="auto"/>
                <w:right w:val="none" w:sz="0" w:space="0" w:color="auto"/>
              </w:divBdr>
            </w:div>
            <w:div w:id="367032235">
              <w:marLeft w:val="0"/>
              <w:marRight w:val="0"/>
              <w:marTop w:val="0"/>
              <w:marBottom w:val="0"/>
              <w:divBdr>
                <w:top w:val="none" w:sz="0" w:space="0" w:color="auto"/>
                <w:left w:val="none" w:sz="0" w:space="0" w:color="auto"/>
                <w:bottom w:val="none" w:sz="0" w:space="0" w:color="auto"/>
                <w:right w:val="none" w:sz="0" w:space="0" w:color="auto"/>
              </w:divBdr>
            </w:div>
            <w:div w:id="162207265">
              <w:marLeft w:val="0"/>
              <w:marRight w:val="0"/>
              <w:marTop w:val="0"/>
              <w:marBottom w:val="0"/>
              <w:divBdr>
                <w:top w:val="none" w:sz="0" w:space="0" w:color="auto"/>
                <w:left w:val="none" w:sz="0" w:space="0" w:color="auto"/>
                <w:bottom w:val="none" w:sz="0" w:space="0" w:color="auto"/>
                <w:right w:val="none" w:sz="0" w:space="0" w:color="auto"/>
              </w:divBdr>
            </w:div>
            <w:div w:id="2047825165">
              <w:marLeft w:val="0"/>
              <w:marRight w:val="0"/>
              <w:marTop w:val="0"/>
              <w:marBottom w:val="0"/>
              <w:divBdr>
                <w:top w:val="none" w:sz="0" w:space="0" w:color="auto"/>
                <w:left w:val="none" w:sz="0" w:space="0" w:color="auto"/>
                <w:bottom w:val="none" w:sz="0" w:space="0" w:color="auto"/>
                <w:right w:val="none" w:sz="0" w:space="0" w:color="auto"/>
              </w:divBdr>
            </w:div>
            <w:div w:id="1739403580">
              <w:marLeft w:val="0"/>
              <w:marRight w:val="0"/>
              <w:marTop w:val="0"/>
              <w:marBottom w:val="0"/>
              <w:divBdr>
                <w:top w:val="none" w:sz="0" w:space="0" w:color="auto"/>
                <w:left w:val="none" w:sz="0" w:space="0" w:color="auto"/>
                <w:bottom w:val="none" w:sz="0" w:space="0" w:color="auto"/>
                <w:right w:val="none" w:sz="0" w:space="0" w:color="auto"/>
              </w:divBdr>
            </w:div>
            <w:div w:id="1510366441">
              <w:marLeft w:val="0"/>
              <w:marRight w:val="0"/>
              <w:marTop w:val="0"/>
              <w:marBottom w:val="0"/>
              <w:divBdr>
                <w:top w:val="none" w:sz="0" w:space="0" w:color="auto"/>
                <w:left w:val="none" w:sz="0" w:space="0" w:color="auto"/>
                <w:bottom w:val="none" w:sz="0" w:space="0" w:color="auto"/>
                <w:right w:val="none" w:sz="0" w:space="0" w:color="auto"/>
              </w:divBdr>
            </w:div>
            <w:div w:id="1795101623">
              <w:marLeft w:val="0"/>
              <w:marRight w:val="0"/>
              <w:marTop w:val="0"/>
              <w:marBottom w:val="0"/>
              <w:divBdr>
                <w:top w:val="none" w:sz="0" w:space="0" w:color="auto"/>
                <w:left w:val="none" w:sz="0" w:space="0" w:color="auto"/>
                <w:bottom w:val="none" w:sz="0" w:space="0" w:color="auto"/>
                <w:right w:val="none" w:sz="0" w:space="0" w:color="auto"/>
              </w:divBdr>
            </w:div>
            <w:div w:id="1895657952">
              <w:marLeft w:val="0"/>
              <w:marRight w:val="0"/>
              <w:marTop w:val="0"/>
              <w:marBottom w:val="0"/>
              <w:divBdr>
                <w:top w:val="none" w:sz="0" w:space="0" w:color="auto"/>
                <w:left w:val="none" w:sz="0" w:space="0" w:color="auto"/>
                <w:bottom w:val="none" w:sz="0" w:space="0" w:color="auto"/>
                <w:right w:val="none" w:sz="0" w:space="0" w:color="auto"/>
              </w:divBdr>
            </w:div>
            <w:div w:id="1105804544">
              <w:marLeft w:val="0"/>
              <w:marRight w:val="0"/>
              <w:marTop w:val="0"/>
              <w:marBottom w:val="0"/>
              <w:divBdr>
                <w:top w:val="none" w:sz="0" w:space="0" w:color="auto"/>
                <w:left w:val="none" w:sz="0" w:space="0" w:color="auto"/>
                <w:bottom w:val="none" w:sz="0" w:space="0" w:color="auto"/>
                <w:right w:val="none" w:sz="0" w:space="0" w:color="auto"/>
              </w:divBdr>
            </w:div>
            <w:div w:id="1185359974">
              <w:marLeft w:val="0"/>
              <w:marRight w:val="0"/>
              <w:marTop w:val="0"/>
              <w:marBottom w:val="0"/>
              <w:divBdr>
                <w:top w:val="none" w:sz="0" w:space="0" w:color="auto"/>
                <w:left w:val="none" w:sz="0" w:space="0" w:color="auto"/>
                <w:bottom w:val="none" w:sz="0" w:space="0" w:color="auto"/>
                <w:right w:val="none" w:sz="0" w:space="0" w:color="auto"/>
              </w:divBdr>
            </w:div>
            <w:div w:id="1565678457">
              <w:marLeft w:val="0"/>
              <w:marRight w:val="0"/>
              <w:marTop w:val="0"/>
              <w:marBottom w:val="0"/>
              <w:divBdr>
                <w:top w:val="none" w:sz="0" w:space="0" w:color="auto"/>
                <w:left w:val="none" w:sz="0" w:space="0" w:color="auto"/>
                <w:bottom w:val="none" w:sz="0" w:space="0" w:color="auto"/>
                <w:right w:val="none" w:sz="0" w:space="0" w:color="auto"/>
              </w:divBdr>
            </w:div>
          </w:divsChild>
        </w:div>
        <w:div w:id="797989585">
          <w:marLeft w:val="0"/>
          <w:marRight w:val="0"/>
          <w:marTop w:val="0"/>
          <w:marBottom w:val="225"/>
          <w:divBdr>
            <w:top w:val="none" w:sz="0" w:space="0" w:color="auto"/>
            <w:left w:val="none" w:sz="0" w:space="0" w:color="auto"/>
            <w:bottom w:val="none" w:sz="0" w:space="0" w:color="auto"/>
            <w:right w:val="none" w:sz="0" w:space="0" w:color="auto"/>
          </w:divBdr>
          <w:divsChild>
            <w:div w:id="955136764">
              <w:marLeft w:val="0"/>
              <w:marRight w:val="0"/>
              <w:marTop w:val="0"/>
              <w:marBottom w:val="0"/>
              <w:divBdr>
                <w:top w:val="none" w:sz="0" w:space="0" w:color="auto"/>
                <w:left w:val="none" w:sz="0" w:space="0" w:color="auto"/>
                <w:bottom w:val="none" w:sz="0" w:space="0" w:color="auto"/>
                <w:right w:val="none" w:sz="0" w:space="0" w:color="auto"/>
              </w:divBdr>
            </w:div>
            <w:div w:id="1840997492">
              <w:marLeft w:val="0"/>
              <w:marRight w:val="0"/>
              <w:marTop w:val="0"/>
              <w:marBottom w:val="0"/>
              <w:divBdr>
                <w:top w:val="none" w:sz="0" w:space="0" w:color="auto"/>
                <w:left w:val="none" w:sz="0" w:space="0" w:color="auto"/>
                <w:bottom w:val="none" w:sz="0" w:space="0" w:color="auto"/>
                <w:right w:val="none" w:sz="0" w:space="0" w:color="auto"/>
              </w:divBdr>
            </w:div>
            <w:div w:id="1495798865">
              <w:marLeft w:val="0"/>
              <w:marRight w:val="0"/>
              <w:marTop w:val="0"/>
              <w:marBottom w:val="0"/>
              <w:divBdr>
                <w:top w:val="none" w:sz="0" w:space="0" w:color="auto"/>
                <w:left w:val="none" w:sz="0" w:space="0" w:color="auto"/>
                <w:bottom w:val="none" w:sz="0" w:space="0" w:color="auto"/>
                <w:right w:val="none" w:sz="0" w:space="0" w:color="auto"/>
              </w:divBdr>
            </w:div>
            <w:div w:id="2099327984">
              <w:marLeft w:val="0"/>
              <w:marRight w:val="0"/>
              <w:marTop w:val="0"/>
              <w:marBottom w:val="0"/>
              <w:divBdr>
                <w:top w:val="none" w:sz="0" w:space="0" w:color="auto"/>
                <w:left w:val="none" w:sz="0" w:space="0" w:color="auto"/>
                <w:bottom w:val="none" w:sz="0" w:space="0" w:color="auto"/>
                <w:right w:val="none" w:sz="0" w:space="0" w:color="auto"/>
              </w:divBdr>
            </w:div>
            <w:div w:id="240410335">
              <w:marLeft w:val="0"/>
              <w:marRight w:val="0"/>
              <w:marTop w:val="0"/>
              <w:marBottom w:val="0"/>
              <w:divBdr>
                <w:top w:val="none" w:sz="0" w:space="0" w:color="auto"/>
                <w:left w:val="none" w:sz="0" w:space="0" w:color="auto"/>
                <w:bottom w:val="none" w:sz="0" w:space="0" w:color="auto"/>
                <w:right w:val="none" w:sz="0" w:space="0" w:color="auto"/>
              </w:divBdr>
            </w:div>
            <w:div w:id="590744115">
              <w:marLeft w:val="0"/>
              <w:marRight w:val="0"/>
              <w:marTop w:val="0"/>
              <w:marBottom w:val="0"/>
              <w:divBdr>
                <w:top w:val="none" w:sz="0" w:space="0" w:color="auto"/>
                <w:left w:val="none" w:sz="0" w:space="0" w:color="auto"/>
                <w:bottom w:val="none" w:sz="0" w:space="0" w:color="auto"/>
                <w:right w:val="none" w:sz="0" w:space="0" w:color="auto"/>
              </w:divBdr>
            </w:div>
            <w:div w:id="1318267021">
              <w:marLeft w:val="0"/>
              <w:marRight w:val="0"/>
              <w:marTop w:val="0"/>
              <w:marBottom w:val="0"/>
              <w:divBdr>
                <w:top w:val="none" w:sz="0" w:space="0" w:color="auto"/>
                <w:left w:val="none" w:sz="0" w:space="0" w:color="auto"/>
                <w:bottom w:val="none" w:sz="0" w:space="0" w:color="auto"/>
                <w:right w:val="none" w:sz="0" w:space="0" w:color="auto"/>
              </w:divBdr>
            </w:div>
            <w:div w:id="769666634">
              <w:marLeft w:val="0"/>
              <w:marRight w:val="0"/>
              <w:marTop w:val="0"/>
              <w:marBottom w:val="0"/>
              <w:divBdr>
                <w:top w:val="none" w:sz="0" w:space="0" w:color="auto"/>
                <w:left w:val="none" w:sz="0" w:space="0" w:color="auto"/>
                <w:bottom w:val="none" w:sz="0" w:space="0" w:color="auto"/>
                <w:right w:val="none" w:sz="0" w:space="0" w:color="auto"/>
              </w:divBdr>
            </w:div>
            <w:div w:id="1345671861">
              <w:marLeft w:val="0"/>
              <w:marRight w:val="0"/>
              <w:marTop w:val="0"/>
              <w:marBottom w:val="0"/>
              <w:divBdr>
                <w:top w:val="none" w:sz="0" w:space="0" w:color="auto"/>
                <w:left w:val="none" w:sz="0" w:space="0" w:color="auto"/>
                <w:bottom w:val="none" w:sz="0" w:space="0" w:color="auto"/>
                <w:right w:val="none" w:sz="0" w:space="0" w:color="auto"/>
              </w:divBdr>
            </w:div>
            <w:div w:id="312829398">
              <w:marLeft w:val="0"/>
              <w:marRight w:val="0"/>
              <w:marTop w:val="0"/>
              <w:marBottom w:val="0"/>
              <w:divBdr>
                <w:top w:val="none" w:sz="0" w:space="0" w:color="auto"/>
                <w:left w:val="none" w:sz="0" w:space="0" w:color="auto"/>
                <w:bottom w:val="none" w:sz="0" w:space="0" w:color="auto"/>
                <w:right w:val="none" w:sz="0" w:space="0" w:color="auto"/>
              </w:divBdr>
            </w:div>
            <w:div w:id="1801067155">
              <w:marLeft w:val="0"/>
              <w:marRight w:val="0"/>
              <w:marTop w:val="0"/>
              <w:marBottom w:val="0"/>
              <w:divBdr>
                <w:top w:val="none" w:sz="0" w:space="0" w:color="auto"/>
                <w:left w:val="none" w:sz="0" w:space="0" w:color="auto"/>
                <w:bottom w:val="none" w:sz="0" w:space="0" w:color="auto"/>
                <w:right w:val="none" w:sz="0" w:space="0" w:color="auto"/>
              </w:divBdr>
            </w:div>
            <w:div w:id="388959263">
              <w:marLeft w:val="0"/>
              <w:marRight w:val="0"/>
              <w:marTop w:val="0"/>
              <w:marBottom w:val="0"/>
              <w:divBdr>
                <w:top w:val="none" w:sz="0" w:space="0" w:color="auto"/>
                <w:left w:val="none" w:sz="0" w:space="0" w:color="auto"/>
                <w:bottom w:val="none" w:sz="0" w:space="0" w:color="auto"/>
                <w:right w:val="none" w:sz="0" w:space="0" w:color="auto"/>
              </w:divBdr>
            </w:div>
            <w:div w:id="2073771813">
              <w:marLeft w:val="0"/>
              <w:marRight w:val="0"/>
              <w:marTop w:val="0"/>
              <w:marBottom w:val="0"/>
              <w:divBdr>
                <w:top w:val="none" w:sz="0" w:space="0" w:color="auto"/>
                <w:left w:val="none" w:sz="0" w:space="0" w:color="auto"/>
                <w:bottom w:val="none" w:sz="0" w:space="0" w:color="auto"/>
                <w:right w:val="none" w:sz="0" w:space="0" w:color="auto"/>
              </w:divBdr>
            </w:div>
            <w:div w:id="144326218">
              <w:marLeft w:val="0"/>
              <w:marRight w:val="0"/>
              <w:marTop w:val="0"/>
              <w:marBottom w:val="0"/>
              <w:divBdr>
                <w:top w:val="none" w:sz="0" w:space="0" w:color="auto"/>
                <w:left w:val="none" w:sz="0" w:space="0" w:color="auto"/>
                <w:bottom w:val="none" w:sz="0" w:space="0" w:color="auto"/>
                <w:right w:val="none" w:sz="0" w:space="0" w:color="auto"/>
              </w:divBdr>
            </w:div>
            <w:div w:id="1177767070">
              <w:marLeft w:val="0"/>
              <w:marRight w:val="0"/>
              <w:marTop w:val="0"/>
              <w:marBottom w:val="0"/>
              <w:divBdr>
                <w:top w:val="none" w:sz="0" w:space="0" w:color="auto"/>
                <w:left w:val="none" w:sz="0" w:space="0" w:color="auto"/>
                <w:bottom w:val="none" w:sz="0" w:space="0" w:color="auto"/>
                <w:right w:val="none" w:sz="0" w:space="0" w:color="auto"/>
              </w:divBdr>
            </w:div>
            <w:div w:id="1448113996">
              <w:marLeft w:val="0"/>
              <w:marRight w:val="0"/>
              <w:marTop w:val="0"/>
              <w:marBottom w:val="0"/>
              <w:divBdr>
                <w:top w:val="none" w:sz="0" w:space="0" w:color="auto"/>
                <w:left w:val="none" w:sz="0" w:space="0" w:color="auto"/>
                <w:bottom w:val="none" w:sz="0" w:space="0" w:color="auto"/>
                <w:right w:val="none" w:sz="0" w:space="0" w:color="auto"/>
              </w:divBdr>
            </w:div>
            <w:div w:id="965358691">
              <w:marLeft w:val="0"/>
              <w:marRight w:val="0"/>
              <w:marTop w:val="0"/>
              <w:marBottom w:val="0"/>
              <w:divBdr>
                <w:top w:val="none" w:sz="0" w:space="0" w:color="auto"/>
                <w:left w:val="none" w:sz="0" w:space="0" w:color="auto"/>
                <w:bottom w:val="none" w:sz="0" w:space="0" w:color="auto"/>
                <w:right w:val="none" w:sz="0" w:space="0" w:color="auto"/>
              </w:divBdr>
            </w:div>
            <w:div w:id="1381444343">
              <w:marLeft w:val="0"/>
              <w:marRight w:val="0"/>
              <w:marTop w:val="0"/>
              <w:marBottom w:val="0"/>
              <w:divBdr>
                <w:top w:val="none" w:sz="0" w:space="0" w:color="auto"/>
                <w:left w:val="none" w:sz="0" w:space="0" w:color="auto"/>
                <w:bottom w:val="none" w:sz="0" w:space="0" w:color="auto"/>
                <w:right w:val="none" w:sz="0" w:space="0" w:color="auto"/>
              </w:divBdr>
            </w:div>
            <w:div w:id="1354263472">
              <w:marLeft w:val="0"/>
              <w:marRight w:val="0"/>
              <w:marTop w:val="0"/>
              <w:marBottom w:val="0"/>
              <w:divBdr>
                <w:top w:val="none" w:sz="0" w:space="0" w:color="auto"/>
                <w:left w:val="none" w:sz="0" w:space="0" w:color="auto"/>
                <w:bottom w:val="none" w:sz="0" w:space="0" w:color="auto"/>
                <w:right w:val="none" w:sz="0" w:space="0" w:color="auto"/>
              </w:divBdr>
            </w:div>
            <w:div w:id="1490632952">
              <w:marLeft w:val="0"/>
              <w:marRight w:val="0"/>
              <w:marTop w:val="0"/>
              <w:marBottom w:val="0"/>
              <w:divBdr>
                <w:top w:val="none" w:sz="0" w:space="0" w:color="auto"/>
                <w:left w:val="none" w:sz="0" w:space="0" w:color="auto"/>
                <w:bottom w:val="none" w:sz="0" w:space="0" w:color="auto"/>
                <w:right w:val="none" w:sz="0" w:space="0" w:color="auto"/>
              </w:divBdr>
            </w:div>
            <w:div w:id="1995641502">
              <w:marLeft w:val="0"/>
              <w:marRight w:val="0"/>
              <w:marTop w:val="0"/>
              <w:marBottom w:val="0"/>
              <w:divBdr>
                <w:top w:val="none" w:sz="0" w:space="0" w:color="auto"/>
                <w:left w:val="none" w:sz="0" w:space="0" w:color="auto"/>
                <w:bottom w:val="none" w:sz="0" w:space="0" w:color="auto"/>
                <w:right w:val="none" w:sz="0" w:space="0" w:color="auto"/>
              </w:divBdr>
            </w:div>
            <w:div w:id="982537733">
              <w:marLeft w:val="0"/>
              <w:marRight w:val="0"/>
              <w:marTop w:val="0"/>
              <w:marBottom w:val="0"/>
              <w:divBdr>
                <w:top w:val="none" w:sz="0" w:space="0" w:color="auto"/>
                <w:left w:val="none" w:sz="0" w:space="0" w:color="auto"/>
                <w:bottom w:val="none" w:sz="0" w:space="0" w:color="auto"/>
                <w:right w:val="none" w:sz="0" w:space="0" w:color="auto"/>
              </w:divBdr>
            </w:div>
            <w:div w:id="671298215">
              <w:marLeft w:val="0"/>
              <w:marRight w:val="0"/>
              <w:marTop w:val="0"/>
              <w:marBottom w:val="0"/>
              <w:divBdr>
                <w:top w:val="none" w:sz="0" w:space="0" w:color="auto"/>
                <w:left w:val="none" w:sz="0" w:space="0" w:color="auto"/>
                <w:bottom w:val="none" w:sz="0" w:space="0" w:color="auto"/>
                <w:right w:val="none" w:sz="0" w:space="0" w:color="auto"/>
              </w:divBdr>
            </w:div>
            <w:div w:id="1042706911">
              <w:marLeft w:val="0"/>
              <w:marRight w:val="0"/>
              <w:marTop w:val="0"/>
              <w:marBottom w:val="0"/>
              <w:divBdr>
                <w:top w:val="none" w:sz="0" w:space="0" w:color="auto"/>
                <w:left w:val="none" w:sz="0" w:space="0" w:color="auto"/>
                <w:bottom w:val="none" w:sz="0" w:space="0" w:color="auto"/>
                <w:right w:val="none" w:sz="0" w:space="0" w:color="auto"/>
              </w:divBdr>
            </w:div>
            <w:div w:id="368185711">
              <w:marLeft w:val="0"/>
              <w:marRight w:val="0"/>
              <w:marTop w:val="0"/>
              <w:marBottom w:val="0"/>
              <w:divBdr>
                <w:top w:val="none" w:sz="0" w:space="0" w:color="auto"/>
                <w:left w:val="none" w:sz="0" w:space="0" w:color="auto"/>
                <w:bottom w:val="none" w:sz="0" w:space="0" w:color="auto"/>
                <w:right w:val="none" w:sz="0" w:space="0" w:color="auto"/>
              </w:divBdr>
            </w:div>
            <w:div w:id="1490361150">
              <w:marLeft w:val="0"/>
              <w:marRight w:val="0"/>
              <w:marTop w:val="0"/>
              <w:marBottom w:val="0"/>
              <w:divBdr>
                <w:top w:val="none" w:sz="0" w:space="0" w:color="auto"/>
                <w:left w:val="none" w:sz="0" w:space="0" w:color="auto"/>
                <w:bottom w:val="none" w:sz="0" w:space="0" w:color="auto"/>
                <w:right w:val="none" w:sz="0" w:space="0" w:color="auto"/>
              </w:divBdr>
            </w:div>
            <w:div w:id="487283830">
              <w:marLeft w:val="0"/>
              <w:marRight w:val="0"/>
              <w:marTop w:val="0"/>
              <w:marBottom w:val="0"/>
              <w:divBdr>
                <w:top w:val="none" w:sz="0" w:space="0" w:color="auto"/>
                <w:left w:val="none" w:sz="0" w:space="0" w:color="auto"/>
                <w:bottom w:val="none" w:sz="0" w:space="0" w:color="auto"/>
                <w:right w:val="none" w:sz="0" w:space="0" w:color="auto"/>
              </w:divBdr>
            </w:div>
            <w:div w:id="1261834458">
              <w:marLeft w:val="0"/>
              <w:marRight w:val="0"/>
              <w:marTop w:val="0"/>
              <w:marBottom w:val="0"/>
              <w:divBdr>
                <w:top w:val="none" w:sz="0" w:space="0" w:color="auto"/>
                <w:left w:val="none" w:sz="0" w:space="0" w:color="auto"/>
                <w:bottom w:val="none" w:sz="0" w:space="0" w:color="auto"/>
                <w:right w:val="none" w:sz="0" w:space="0" w:color="auto"/>
              </w:divBdr>
            </w:div>
            <w:div w:id="331027871">
              <w:marLeft w:val="0"/>
              <w:marRight w:val="0"/>
              <w:marTop w:val="0"/>
              <w:marBottom w:val="0"/>
              <w:divBdr>
                <w:top w:val="none" w:sz="0" w:space="0" w:color="auto"/>
                <w:left w:val="none" w:sz="0" w:space="0" w:color="auto"/>
                <w:bottom w:val="none" w:sz="0" w:space="0" w:color="auto"/>
                <w:right w:val="none" w:sz="0" w:space="0" w:color="auto"/>
              </w:divBdr>
            </w:div>
            <w:div w:id="2036493471">
              <w:marLeft w:val="0"/>
              <w:marRight w:val="0"/>
              <w:marTop w:val="0"/>
              <w:marBottom w:val="0"/>
              <w:divBdr>
                <w:top w:val="none" w:sz="0" w:space="0" w:color="auto"/>
                <w:left w:val="none" w:sz="0" w:space="0" w:color="auto"/>
                <w:bottom w:val="none" w:sz="0" w:space="0" w:color="auto"/>
                <w:right w:val="none" w:sz="0" w:space="0" w:color="auto"/>
              </w:divBdr>
            </w:div>
            <w:div w:id="640888982">
              <w:marLeft w:val="0"/>
              <w:marRight w:val="0"/>
              <w:marTop w:val="0"/>
              <w:marBottom w:val="0"/>
              <w:divBdr>
                <w:top w:val="none" w:sz="0" w:space="0" w:color="auto"/>
                <w:left w:val="none" w:sz="0" w:space="0" w:color="auto"/>
                <w:bottom w:val="none" w:sz="0" w:space="0" w:color="auto"/>
                <w:right w:val="none" w:sz="0" w:space="0" w:color="auto"/>
              </w:divBdr>
            </w:div>
            <w:div w:id="2040009210">
              <w:marLeft w:val="0"/>
              <w:marRight w:val="0"/>
              <w:marTop w:val="0"/>
              <w:marBottom w:val="0"/>
              <w:divBdr>
                <w:top w:val="none" w:sz="0" w:space="0" w:color="auto"/>
                <w:left w:val="none" w:sz="0" w:space="0" w:color="auto"/>
                <w:bottom w:val="none" w:sz="0" w:space="0" w:color="auto"/>
                <w:right w:val="none" w:sz="0" w:space="0" w:color="auto"/>
              </w:divBdr>
            </w:div>
            <w:div w:id="518275502">
              <w:marLeft w:val="0"/>
              <w:marRight w:val="0"/>
              <w:marTop w:val="0"/>
              <w:marBottom w:val="0"/>
              <w:divBdr>
                <w:top w:val="none" w:sz="0" w:space="0" w:color="auto"/>
                <w:left w:val="none" w:sz="0" w:space="0" w:color="auto"/>
                <w:bottom w:val="none" w:sz="0" w:space="0" w:color="auto"/>
                <w:right w:val="none" w:sz="0" w:space="0" w:color="auto"/>
              </w:divBdr>
            </w:div>
            <w:div w:id="1491554651">
              <w:marLeft w:val="0"/>
              <w:marRight w:val="0"/>
              <w:marTop w:val="0"/>
              <w:marBottom w:val="0"/>
              <w:divBdr>
                <w:top w:val="none" w:sz="0" w:space="0" w:color="auto"/>
                <w:left w:val="none" w:sz="0" w:space="0" w:color="auto"/>
                <w:bottom w:val="none" w:sz="0" w:space="0" w:color="auto"/>
                <w:right w:val="none" w:sz="0" w:space="0" w:color="auto"/>
              </w:divBdr>
            </w:div>
            <w:div w:id="549541430">
              <w:marLeft w:val="0"/>
              <w:marRight w:val="0"/>
              <w:marTop w:val="0"/>
              <w:marBottom w:val="0"/>
              <w:divBdr>
                <w:top w:val="none" w:sz="0" w:space="0" w:color="auto"/>
                <w:left w:val="none" w:sz="0" w:space="0" w:color="auto"/>
                <w:bottom w:val="none" w:sz="0" w:space="0" w:color="auto"/>
                <w:right w:val="none" w:sz="0" w:space="0" w:color="auto"/>
              </w:divBdr>
            </w:div>
            <w:div w:id="135150272">
              <w:marLeft w:val="0"/>
              <w:marRight w:val="0"/>
              <w:marTop w:val="0"/>
              <w:marBottom w:val="0"/>
              <w:divBdr>
                <w:top w:val="none" w:sz="0" w:space="0" w:color="auto"/>
                <w:left w:val="none" w:sz="0" w:space="0" w:color="auto"/>
                <w:bottom w:val="none" w:sz="0" w:space="0" w:color="auto"/>
                <w:right w:val="none" w:sz="0" w:space="0" w:color="auto"/>
              </w:divBdr>
            </w:div>
            <w:div w:id="1894845670">
              <w:marLeft w:val="0"/>
              <w:marRight w:val="0"/>
              <w:marTop w:val="0"/>
              <w:marBottom w:val="0"/>
              <w:divBdr>
                <w:top w:val="none" w:sz="0" w:space="0" w:color="auto"/>
                <w:left w:val="none" w:sz="0" w:space="0" w:color="auto"/>
                <w:bottom w:val="none" w:sz="0" w:space="0" w:color="auto"/>
                <w:right w:val="none" w:sz="0" w:space="0" w:color="auto"/>
              </w:divBdr>
            </w:div>
            <w:div w:id="1568373609">
              <w:marLeft w:val="0"/>
              <w:marRight w:val="0"/>
              <w:marTop w:val="0"/>
              <w:marBottom w:val="0"/>
              <w:divBdr>
                <w:top w:val="none" w:sz="0" w:space="0" w:color="auto"/>
                <w:left w:val="none" w:sz="0" w:space="0" w:color="auto"/>
                <w:bottom w:val="none" w:sz="0" w:space="0" w:color="auto"/>
                <w:right w:val="none" w:sz="0" w:space="0" w:color="auto"/>
              </w:divBdr>
            </w:div>
            <w:div w:id="133722488">
              <w:marLeft w:val="0"/>
              <w:marRight w:val="0"/>
              <w:marTop w:val="0"/>
              <w:marBottom w:val="0"/>
              <w:divBdr>
                <w:top w:val="none" w:sz="0" w:space="0" w:color="auto"/>
                <w:left w:val="none" w:sz="0" w:space="0" w:color="auto"/>
                <w:bottom w:val="none" w:sz="0" w:space="0" w:color="auto"/>
                <w:right w:val="none" w:sz="0" w:space="0" w:color="auto"/>
              </w:divBdr>
            </w:div>
            <w:div w:id="1088380002">
              <w:marLeft w:val="0"/>
              <w:marRight w:val="0"/>
              <w:marTop w:val="0"/>
              <w:marBottom w:val="0"/>
              <w:divBdr>
                <w:top w:val="none" w:sz="0" w:space="0" w:color="auto"/>
                <w:left w:val="none" w:sz="0" w:space="0" w:color="auto"/>
                <w:bottom w:val="none" w:sz="0" w:space="0" w:color="auto"/>
                <w:right w:val="none" w:sz="0" w:space="0" w:color="auto"/>
              </w:divBdr>
            </w:div>
            <w:div w:id="972709603">
              <w:marLeft w:val="0"/>
              <w:marRight w:val="0"/>
              <w:marTop w:val="0"/>
              <w:marBottom w:val="0"/>
              <w:divBdr>
                <w:top w:val="none" w:sz="0" w:space="0" w:color="auto"/>
                <w:left w:val="none" w:sz="0" w:space="0" w:color="auto"/>
                <w:bottom w:val="none" w:sz="0" w:space="0" w:color="auto"/>
                <w:right w:val="none" w:sz="0" w:space="0" w:color="auto"/>
              </w:divBdr>
            </w:div>
            <w:div w:id="1060322943">
              <w:marLeft w:val="0"/>
              <w:marRight w:val="0"/>
              <w:marTop w:val="0"/>
              <w:marBottom w:val="0"/>
              <w:divBdr>
                <w:top w:val="none" w:sz="0" w:space="0" w:color="auto"/>
                <w:left w:val="none" w:sz="0" w:space="0" w:color="auto"/>
                <w:bottom w:val="none" w:sz="0" w:space="0" w:color="auto"/>
                <w:right w:val="none" w:sz="0" w:space="0" w:color="auto"/>
              </w:divBdr>
            </w:div>
          </w:divsChild>
        </w:div>
        <w:div w:id="146822937">
          <w:marLeft w:val="0"/>
          <w:marRight w:val="0"/>
          <w:marTop w:val="0"/>
          <w:marBottom w:val="225"/>
          <w:divBdr>
            <w:top w:val="none" w:sz="0" w:space="0" w:color="auto"/>
            <w:left w:val="none" w:sz="0" w:space="0" w:color="auto"/>
            <w:bottom w:val="none" w:sz="0" w:space="0" w:color="auto"/>
            <w:right w:val="none" w:sz="0" w:space="0" w:color="auto"/>
          </w:divBdr>
          <w:divsChild>
            <w:div w:id="721295154">
              <w:marLeft w:val="0"/>
              <w:marRight w:val="0"/>
              <w:marTop w:val="0"/>
              <w:marBottom w:val="0"/>
              <w:divBdr>
                <w:top w:val="none" w:sz="0" w:space="0" w:color="auto"/>
                <w:left w:val="none" w:sz="0" w:space="0" w:color="auto"/>
                <w:bottom w:val="none" w:sz="0" w:space="0" w:color="auto"/>
                <w:right w:val="none" w:sz="0" w:space="0" w:color="auto"/>
              </w:divBdr>
            </w:div>
            <w:div w:id="1912691730">
              <w:marLeft w:val="0"/>
              <w:marRight w:val="0"/>
              <w:marTop w:val="0"/>
              <w:marBottom w:val="0"/>
              <w:divBdr>
                <w:top w:val="none" w:sz="0" w:space="0" w:color="auto"/>
                <w:left w:val="none" w:sz="0" w:space="0" w:color="auto"/>
                <w:bottom w:val="none" w:sz="0" w:space="0" w:color="auto"/>
                <w:right w:val="none" w:sz="0" w:space="0" w:color="auto"/>
              </w:divBdr>
            </w:div>
            <w:div w:id="1263534102">
              <w:marLeft w:val="0"/>
              <w:marRight w:val="0"/>
              <w:marTop w:val="0"/>
              <w:marBottom w:val="0"/>
              <w:divBdr>
                <w:top w:val="none" w:sz="0" w:space="0" w:color="auto"/>
                <w:left w:val="none" w:sz="0" w:space="0" w:color="auto"/>
                <w:bottom w:val="none" w:sz="0" w:space="0" w:color="auto"/>
                <w:right w:val="none" w:sz="0" w:space="0" w:color="auto"/>
              </w:divBdr>
            </w:div>
            <w:div w:id="1521972747">
              <w:marLeft w:val="0"/>
              <w:marRight w:val="0"/>
              <w:marTop w:val="0"/>
              <w:marBottom w:val="0"/>
              <w:divBdr>
                <w:top w:val="none" w:sz="0" w:space="0" w:color="auto"/>
                <w:left w:val="none" w:sz="0" w:space="0" w:color="auto"/>
                <w:bottom w:val="none" w:sz="0" w:space="0" w:color="auto"/>
                <w:right w:val="none" w:sz="0" w:space="0" w:color="auto"/>
              </w:divBdr>
            </w:div>
            <w:div w:id="927276873">
              <w:marLeft w:val="0"/>
              <w:marRight w:val="0"/>
              <w:marTop w:val="0"/>
              <w:marBottom w:val="0"/>
              <w:divBdr>
                <w:top w:val="none" w:sz="0" w:space="0" w:color="auto"/>
                <w:left w:val="none" w:sz="0" w:space="0" w:color="auto"/>
                <w:bottom w:val="none" w:sz="0" w:space="0" w:color="auto"/>
                <w:right w:val="none" w:sz="0" w:space="0" w:color="auto"/>
              </w:divBdr>
            </w:div>
            <w:div w:id="1291857891">
              <w:marLeft w:val="0"/>
              <w:marRight w:val="0"/>
              <w:marTop w:val="0"/>
              <w:marBottom w:val="0"/>
              <w:divBdr>
                <w:top w:val="none" w:sz="0" w:space="0" w:color="auto"/>
                <w:left w:val="none" w:sz="0" w:space="0" w:color="auto"/>
                <w:bottom w:val="none" w:sz="0" w:space="0" w:color="auto"/>
                <w:right w:val="none" w:sz="0" w:space="0" w:color="auto"/>
              </w:divBdr>
            </w:div>
            <w:div w:id="741684861">
              <w:marLeft w:val="0"/>
              <w:marRight w:val="0"/>
              <w:marTop w:val="0"/>
              <w:marBottom w:val="0"/>
              <w:divBdr>
                <w:top w:val="none" w:sz="0" w:space="0" w:color="auto"/>
                <w:left w:val="none" w:sz="0" w:space="0" w:color="auto"/>
                <w:bottom w:val="none" w:sz="0" w:space="0" w:color="auto"/>
                <w:right w:val="none" w:sz="0" w:space="0" w:color="auto"/>
              </w:divBdr>
            </w:div>
            <w:div w:id="58948027">
              <w:marLeft w:val="0"/>
              <w:marRight w:val="0"/>
              <w:marTop w:val="0"/>
              <w:marBottom w:val="0"/>
              <w:divBdr>
                <w:top w:val="none" w:sz="0" w:space="0" w:color="auto"/>
                <w:left w:val="none" w:sz="0" w:space="0" w:color="auto"/>
                <w:bottom w:val="none" w:sz="0" w:space="0" w:color="auto"/>
                <w:right w:val="none" w:sz="0" w:space="0" w:color="auto"/>
              </w:divBdr>
            </w:div>
            <w:div w:id="860558237">
              <w:marLeft w:val="0"/>
              <w:marRight w:val="0"/>
              <w:marTop w:val="0"/>
              <w:marBottom w:val="0"/>
              <w:divBdr>
                <w:top w:val="none" w:sz="0" w:space="0" w:color="auto"/>
                <w:left w:val="none" w:sz="0" w:space="0" w:color="auto"/>
                <w:bottom w:val="none" w:sz="0" w:space="0" w:color="auto"/>
                <w:right w:val="none" w:sz="0" w:space="0" w:color="auto"/>
              </w:divBdr>
            </w:div>
          </w:divsChild>
        </w:div>
        <w:div w:id="1018430111">
          <w:marLeft w:val="0"/>
          <w:marRight w:val="0"/>
          <w:marTop w:val="0"/>
          <w:marBottom w:val="225"/>
          <w:divBdr>
            <w:top w:val="none" w:sz="0" w:space="0" w:color="auto"/>
            <w:left w:val="none" w:sz="0" w:space="0" w:color="auto"/>
            <w:bottom w:val="none" w:sz="0" w:space="0" w:color="auto"/>
            <w:right w:val="none" w:sz="0" w:space="0" w:color="auto"/>
          </w:divBdr>
          <w:divsChild>
            <w:div w:id="1984576700">
              <w:marLeft w:val="0"/>
              <w:marRight w:val="0"/>
              <w:marTop w:val="0"/>
              <w:marBottom w:val="0"/>
              <w:divBdr>
                <w:top w:val="none" w:sz="0" w:space="0" w:color="auto"/>
                <w:left w:val="none" w:sz="0" w:space="0" w:color="auto"/>
                <w:bottom w:val="none" w:sz="0" w:space="0" w:color="auto"/>
                <w:right w:val="none" w:sz="0" w:space="0" w:color="auto"/>
              </w:divBdr>
            </w:div>
            <w:div w:id="374545889">
              <w:marLeft w:val="0"/>
              <w:marRight w:val="0"/>
              <w:marTop w:val="0"/>
              <w:marBottom w:val="0"/>
              <w:divBdr>
                <w:top w:val="none" w:sz="0" w:space="0" w:color="auto"/>
                <w:left w:val="none" w:sz="0" w:space="0" w:color="auto"/>
                <w:bottom w:val="none" w:sz="0" w:space="0" w:color="auto"/>
                <w:right w:val="none" w:sz="0" w:space="0" w:color="auto"/>
              </w:divBdr>
            </w:div>
            <w:div w:id="1201556263">
              <w:marLeft w:val="0"/>
              <w:marRight w:val="0"/>
              <w:marTop w:val="0"/>
              <w:marBottom w:val="0"/>
              <w:divBdr>
                <w:top w:val="none" w:sz="0" w:space="0" w:color="auto"/>
                <w:left w:val="none" w:sz="0" w:space="0" w:color="auto"/>
                <w:bottom w:val="none" w:sz="0" w:space="0" w:color="auto"/>
                <w:right w:val="none" w:sz="0" w:space="0" w:color="auto"/>
              </w:divBdr>
            </w:div>
            <w:div w:id="775977587">
              <w:marLeft w:val="0"/>
              <w:marRight w:val="0"/>
              <w:marTop w:val="0"/>
              <w:marBottom w:val="0"/>
              <w:divBdr>
                <w:top w:val="none" w:sz="0" w:space="0" w:color="auto"/>
                <w:left w:val="none" w:sz="0" w:space="0" w:color="auto"/>
                <w:bottom w:val="none" w:sz="0" w:space="0" w:color="auto"/>
                <w:right w:val="none" w:sz="0" w:space="0" w:color="auto"/>
              </w:divBdr>
            </w:div>
            <w:div w:id="1269003571">
              <w:marLeft w:val="0"/>
              <w:marRight w:val="0"/>
              <w:marTop w:val="0"/>
              <w:marBottom w:val="0"/>
              <w:divBdr>
                <w:top w:val="none" w:sz="0" w:space="0" w:color="auto"/>
                <w:left w:val="none" w:sz="0" w:space="0" w:color="auto"/>
                <w:bottom w:val="none" w:sz="0" w:space="0" w:color="auto"/>
                <w:right w:val="none" w:sz="0" w:space="0" w:color="auto"/>
              </w:divBdr>
            </w:div>
            <w:div w:id="1374430028">
              <w:marLeft w:val="0"/>
              <w:marRight w:val="0"/>
              <w:marTop w:val="0"/>
              <w:marBottom w:val="0"/>
              <w:divBdr>
                <w:top w:val="none" w:sz="0" w:space="0" w:color="auto"/>
                <w:left w:val="none" w:sz="0" w:space="0" w:color="auto"/>
                <w:bottom w:val="none" w:sz="0" w:space="0" w:color="auto"/>
                <w:right w:val="none" w:sz="0" w:space="0" w:color="auto"/>
              </w:divBdr>
            </w:div>
            <w:div w:id="772289098">
              <w:marLeft w:val="0"/>
              <w:marRight w:val="0"/>
              <w:marTop w:val="0"/>
              <w:marBottom w:val="0"/>
              <w:divBdr>
                <w:top w:val="none" w:sz="0" w:space="0" w:color="auto"/>
                <w:left w:val="none" w:sz="0" w:space="0" w:color="auto"/>
                <w:bottom w:val="none" w:sz="0" w:space="0" w:color="auto"/>
                <w:right w:val="none" w:sz="0" w:space="0" w:color="auto"/>
              </w:divBdr>
            </w:div>
            <w:div w:id="1234924431">
              <w:marLeft w:val="0"/>
              <w:marRight w:val="0"/>
              <w:marTop w:val="0"/>
              <w:marBottom w:val="0"/>
              <w:divBdr>
                <w:top w:val="none" w:sz="0" w:space="0" w:color="auto"/>
                <w:left w:val="none" w:sz="0" w:space="0" w:color="auto"/>
                <w:bottom w:val="none" w:sz="0" w:space="0" w:color="auto"/>
                <w:right w:val="none" w:sz="0" w:space="0" w:color="auto"/>
              </w:divBdr>
            </w:div>
            <w:div w:id="1808157464">
              <w:marLeft w:val="0"/>
              <w:marRight w:val="0"/>
              <w:marTop w:val="0"/>
              <w:marBottom w:val="0"/>
              <w:divBdr>
                <w:top w:val="none" w:sz="0" w:space="0" w:color="auto"/>
                <w:left w:val="none" w:sz="0" w:space="0" w:color="auto"/>
                <w:bottom w:val="none" w:sz="0" w:space="0" w:color="auto"/>
                <w:right w:val="none" w:sz="0" w:space="0" w:color="auto"/>
              </w:divBdr>
            </w:div>
            <w:div w:id="1759473587">
              <w:marLeft w:val="0"/>
              <w:marRight w:val="0"/>
              <w:marTop w:val="0"/>
              <w:marBottom w:val="0"/>
              <w:divBdr>
                <w:top w:val="none" w:sz="0" w:space="0" w:color="auto"/>
                <w:left w:val="none" w:sz="0" w:space="0" w:color="auto"/>
                <w:bottom w:val="none" w:sz="0" w:space="0" w:color="auto"/>
                <w:right w:val="none" w:sz="0" w:space="0" w:color="auto"/>
              </w:divBdr>
            </w:div>
            <w:div w:id="1588345787">
              <w:marLeft w:val="0"/>
              <w:marRight w:val="0"/>
              <w:marTop w:val="0"/>
              <w:marBottom w:val="0"/>
              <w:divBdr>
                <w:top w:val="none" w:sz="0" w:space="0" w:color="auto"/>
                <w:left w:val="none" w:sz="0" w:space="0" w:color="auto"/>
                <w:bottom w:val="none" w:sz="0" w:space="0" w:color="auto"/>
                <w:right w:val="none" w:sz="0" w:space="0" w:color="auto"/>
              </w:divBdr>
            </w:div>
            <w:div w:id="187331066">
              <w:marLeft w:val="0"/>
              <w:marRight w:val="0"/>
              <w:marTop w:val="0"/>
              <w:marBottom w:val="0"/>
              <w:divBdr>
                <w:top w:val="none" w:sz="0" w:space="0" w:color="auto"/>
                <w:left w:val="none" w:sz="0" w:space="0" w:color="auto"/>
                <w:bottom w:val="none" w:sz="0" w:space="0" w:color="auto"/>
                <w:right w:val="none" w:sz="0" w:space="0" w:color="auto"/>
              </w:divBdr>
            </w:div>
            <w:div w:id="1030257128">
              <w:marLeft w:val="0"/>
              <w:marRight w:val="0"/>
              <w:marTop w:val="0"/>
              <w:marBottom w:val="0"/>
              <w:divBdr>
                <w:top w:val="none" w:sz="0" w:space="0" w:color="auto"/>
                <w:left w:val="none" w:sz="0" w:space="0" w:color="auto"/>
                <w:bottom w:val="none" w:sz="0" w:space="0" w:color="auto"/>
                <w:right w:val="none" w:sz="0" w:space="0" w:color="auto"/>
              </w:divBdr>
            </w:div>
            <w:div w:id="1858814176">
              <w:marLeft w:val="0"/>
              <w:marRight w:val="0"/>
              <w:marTop w:val="0"/>
              <w:marBottom w:val="0"/>
              <w:divBdr>
                <w:top w:val="none" w:sz="0" w:space="0" w:color="auto"/>
                <w:left w:val="none" w:sz="0" w:space="0" w:color="auto"/>
                <w:bottom w:val="none" w:sz="0" w:space="0" w:color="auto"/>
                <w:right w:val="none" w:sz="0" w:space="0" w:color="auto"/>
              </w:divBdr>
            </w:div>
            <w:div w:id="1679578280">
              <w:marLeft w:val="0"/>
              <w:marRight w:val="0"/>
              <w:marTop w:val="0"/>
              <w:marBottom w:val="0"/>
              <w:divBdr>
                <w:top w:val="none" w:sz="0" w:space="0" w:color="auto"/>
                <w:left w:val="none" w:sz="0" w:space="0" w:color="auto"/>
                <w:bottom w:val="none" w:sz="0" w:space="0" w:color="auto"/>
                <w:right w:val="none" w:sz="0" w:space="0" w:color="auto"/>
              </w:divBdr>
            </w:div>
            <w:div w:id="1561398953">
              <w:marLeft w:val="0"/>
              <w:marRight w:val="0"/>
              <w:marTop w:val="0"/>
              <w:marBottom w:val="0"/>
              <w:divBdr>
                <w:top w:val="none" w:sz="0" w:space="0" w:color="auto"/>
                <w:left w:val="none" w:sz="0" w:space="0" w:color="auto"/>
                <w:bottom w:val="none" w:sz="0" w:space="0" w:color="auto"/>
                <w:right w:val="none" w:sz="0" w:space="0" w:color="auto"/>
              </w:divBdr>
            </w:div>
            <w:div w:id="2135753004">
              <w:marLeft w:val="0"/>
              <w:marRight w:val="0"/>
              <w:marTop w:val="0"/>
              <w:marBottom w:val="0"/>
              <w:divBdr>
                <w:top w:val="none" w:sz="0" w:space="0" w:color="auto"/>
                <w:left w:val="none" w:sz="0" w:space="0" w:color="auto"/>
                <w:bottom w:val="none" w:sz="0" w:space="0" w:color="auto"/>
                <w:right w:val="none" w:sz="0" w:space="0" w:color="auto"/>
              </w:divBdr>
            </w:div>
            <w:div w:id="1887179711">
              <w:marLeft w:val="0"/>
              <w:marRight w:val="0"/>
              <w:marTop w:val="0"/>
              <w:marBottom w:val="0"/>
              <w:divBdr>
                <w:top w:val="none" w:sz="0" w:space="0" w:color="auto"/>
                <w:left w:val="none" w:sz="0" w:space="0" w:color="auto"/>
                <w:bottom w:val="none" w:sz="0" w:space="0" w:color="auto"/>
                <w:right w:val="none" w:sz="0" w:space="0" w:color="auto"/>
              </w:divBdr>
            </w:div>
            <w:div w:id="33792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948249">
      <w:bodyDiv w:val="1"/>
      <w:marLeft w:val="0"/>
      <w:marRight w:val="0"/>
      <w:marTop w:val="0"/>
      <w:marBottom w:val="0"/>
      <w:divBdr>
        <w:top w:val="none" w:sz="0" w:space="0" w:color="auto"/>
        <w:left w:val="none" w:sz="0" w:space="0" w:color="auto"/>
        <w:bottom w:val="none" w:sz="0" w:space="0" w:color="auto"/>
        <w:right w:val="none" w:sz="0" w:space="0" w:color="auto"/>
      </w:divBdr>
    </w:div>
    <w:div w:id="880438157">
      <w:bodyDiv w:val="1"/>
      <w:marLeft w:val="0"/>
      <w:marRight w:val="0"/>
      <w:marTop w:val="0"/>
      <w:marBottom w:val="0"/>
      <w:divBdr>
        <w:top w:val="none" w:sz="0" w:space="0" w:color="auto"/>
        <w:left w:val="none" w:sz="0" w:space="0" w:color="auto"/>
        <w:bottom w:val="none" w:sz="0" w:space="0" w:color="auto"/>
        <w:right w:val="none" w:sz="0" w:space="0" w:color="auto"/>
      </w:divBdr>
    </w:div>
    <w:div w:id="887303166">
      <w:bodyDiv w:val="1"/>
      <w:marLeft w:val="0"/>
      <w:marRight w:val="0"/>
      <w:marTop w:val="0"/>
      <w:marBottom w:val="0"/>
      <w:divBdr>
        <w:top w:val="none" w:sz="0" w:space="0" w:color="auto"/>
        <w:left w:val="none" w:sz="0" w:space="0" w:color="auto"/>
        <w:bottom w:val="none" w:sz="0" w:space="0" w:color="auto"/>
        <w:right w:val="none" w:sz="0" w:space="0" w:color="auto"/>
      </w:divBdr>
    </w:div>
    <w:div w:id="1096826329">
      <w:bodyDiv w:val="1"/>
      <w:marLeft w:val="0"/>
      <w:marRight w:val="0"/>
      <w:marTop w:val="0"/>
      <w:marBottom w:val="0"/>
      <w:divBdr>
        <w:top w:val="none" w:sz="0" w:space="0" w:color="auto"/>
        <w:left w:val="none" w:sz="0" w:space="0" w:color="auto"/>
        <w:bottom w:val="none" w:sz="0" w:space="0" w:color="auto"/>
        <w:right w:val="none" w:sz="0" w:space="0" w:color="auto"/>
      </w:divBdr>
    </w:div>
    <w:div w:id="1161963089">
      <w:bodyDiv w:val="1"/>
      <w:marLeft w:val="0"/>
      <w:marRight w:val="0"/>
      <w:marTop w:val="0"/>
      <w:marBottom w:val="0"/>
      <w:divBdr>
        <w:top w:val="none" w:sz="0" w:space="0" w:color="auto"/>
        <w:left w:val="none" w:sz="0" w:space="0" w:color="auto"/>
        <w:bottom w:val="none" w:sz="0" w:space="0" w:color="auto"/>
        <w:right w:val="none" w:sz="0" w:space="0" w:color="auto"/>
      </w:divBdr>
    </w:div>
    <w:div w:id="1200700451">
      <w:bodyDiv w:val="1"/>
      <w:marLeft w:val="0"/>
      <w:marRight w:val="0"/>
      <w:marTop w:val="0"/>
      <w:marBottom w:val="0"/>
      <w:divBdr>
        <w:top w:val="none" w:sz="0" w:space="0" w:color="auto"/>
        <w:left w:val="none" w:sz="0" w:space="0" w:color="auto"/>
        <w:bottom w:val="none" w:sz="0" w:space="0" w:color="auto"/>
        <w:right w:val="none" w:sz="0" w:space="0" w:color="auto"/>
      </w:divBdr>
    </w:div>
    <w:div w:id="1221205914">
      <w:bodyDiv w:val="1"/>
      <w:marLeft w:val="0"/>
      <w:marRight w:val="0"/>
      <w:marTop w:val="0"/>
      <w:marBottom w:val="0"/>
      <w:divBdr>
        <w:top w:val="none" w:sz="0" w:space="0" w:color="auto"/>
        <w:left w:val="none" w:sz="0" w:space="0" w:color="auto"/>
        <w:bottom w:val="none" w:sz="0" w:space="0" w:color="auto"/>
        <w:right w:val="none" w:sz="0" w:space="0" w:color="auto"/>
      </w:divBdr>
    </w:div>
    <w:div w:id="1318538369">
      <w:bodyDiv w:val="1"/>
      <w:marLeft w:val="0"/>
      <w:marRight w:val="0"/>
      <w:marTop w:val="0"/>
      <w:marBottom w:val="0"/>
      <w:divBdr>
        <w:top w:val="none" w:sz="0" w:space="0" w:color="auto"/>
        <w:left w:val="none" w:sz="0" w:space="0" w:color="auto"/>
        <w:bottom w:val="none" w:sz="0" w:space="0" w:color="auto"/>
        <w:right w:val="none" w:sz="0" w:space="0" w:color="auto"/>
      </w:divBdr>
    </w:div>
    <w:div w:id="1340766644">
      <w:bodyDiv w:val="1"/>
      <w:marLeft w:val="0"/>
      <w:marRight w:val="0"/>
      <w:marTop w:val="0"/>
      <w:marBottom w:val="0"/>
      <w:divBdr>
        <w:top w:val="none" w:sz="0" w:space="0" w:color="auto"/>
        <w:left w:val="none" w:sz="0" w:space="0" w:color="auto"/>
        <w:bottom w:val="none" w:sz="0" w:space="0" w:color="auto"/>
        <w:right w:val="none" w:sz="0" w:space="0" w:color="auto"/>
      </w:divBdr>
    </w:div>
    <w:div w:id="1385249191">
      <w:bodyDiv w:val="1"/>
      <w:marLeft w:val="0"/>
      <w:marRight w:val="0"/>
      <w:marTop w:val="0"/>
      <w:marBottom w:val="0"/>
      <w:divBdr>
        <w:top w:val="none" w:sz="0" w:space="0" w:color="auto"/>
        <w:left w:val="none" w:sz="0" w:space="0" w:color="auto"/>
        <w:bottom w:val="none" w:sz="0" w:space="0" w:color="auto"/>
        <w:right w:val="none" w:sz="0" w:space="0" w:color="auto"/>
      </w:divBdr>
    </w:div>
    <w:div w:id="1445614222">
      <w:bodyDiv w:val="1"/>
      <w:marLeft w:val="0"/>
      <w:marRight w:val="0"/>
      <w:marTop w:val="0"/>
      <w:marBottom w:val="0"/>
      <w:divBdr>
        <w:top w:val="none" w:sz="0" w:space="0" w:color="auto"/>
        <w:left w:val="none" w:sz="0" w:space="0" w:color="auto"/>
        <w:bottom w:val="none" w:sz="0" w:space="0" w:color="auto"/>
        <w:right w:val="none" w:sz="0" w:space="0" w:color="auto"/>
      </w:divBdr>
    </w:div>
    <w:div w:id="1484396575">
      <w:bodyDiv w:val="1"/>
      <w:marLeft w:val="0"/>
      <w:marRight w:val="0"/>
      <w:marTop w:val="0"/>
      <w:marBottom w:val="0"/>
      <w:divBdr>
        <w:top w:val="none" w:sz="0" w:space="0" w:color="auto"/>
        <w:left w:val="none" w:sz="0" w:space="0" w:color="auto"/>
        <w:bottom w:val="none" w:sz="0" w:space="0" w:color="auto"/>
        <w:right w:val="none" w:sz="0" w:space="0" w:color="auto"/>
      </w:divBdr>
    </w:div>
    <w:div w:id="1518228588">
      <w:bodyDiv w:val="1"/>
      <w:marLeft w:val="0"/>
      <w:marRight w:val="0"/>
      <w:marTop w:val="0"/>
      <w:marBottom w:val="0"/>
      <w:divBdr>
        <w:top w:val="none" w:sz="0" w:space="0" w:color="auto"/>
        <w:left w:val="none" w:sz="0" w:space="0" w:color="auto"/>
        <w:bottom w:val="none" w:sz="0" w:space="0" w:color="auto"/>
        <w:right w:val="none" w:sz="0" w:space="0" w:color="auto"/>
      </w:divBdr>
    </w:div>
    <w:div w:id="1518614663">
      <w:bodyDiv w:val="1"/>
      <w:marLeft w:val="0"/>
      <w:marRight w:val="0"/>
      <w:marTop w:val="0"/>
      <w:marBottom w:val="0"/>
      <w:divBdr>
        <w:top w:val="none" w:sz="0" w:space="0" w:color="auto"/>
        <w:left w:val="none" w:sz="0" w:space="0" w:color="auto"/>
        <w:bottom w:val="none" w:sz="0" w:space="0" w:color="auto"/>
        <w:right w:val="none" w:sz="0" w:space="0" w:color="auto"/>
      </w:divBdr>
    </w:div>
    <w:div w:id="1608080575">
      <w:bodyDiv w:val="1"/>
      <w:marLeft w:val="0"/>
      <w:marRight w:val="0"/>
      <w:marTop w:val="0"/>
      <w:marBottom w:val="0"/>
      <w:divBdr>
        <w:top w:val="none" w:sz="0" w:space="0" w:color="auto"/>
        <w:left w:val="none" w:sz="0" w:space="0" w:color="auto"/>
        <w:bottom w:val="none" w:sz="0" w:space="0" w:color="auto"/>
        <w:right w:val="none" w:sz="0" w:space="0" w:color="auto"/>
      </w:divBdr>
    </w:div>
    <w:div w:id="1639217484">
      <w:bodyDiv w:val="1"/>
      <w:marLeft w:val="0"/>
      <w:marRight w:val="0"/>
      <w:marTop w:val="0"/>
      <w:marBottom w:val="0"/>
      <w:divBdr>
        <w:top w:val="none" w:sz="0" w:space="0" w:color="auto"/>
        <w:left w:val="none" w:sz="0" w:space="0" w:color="auto"/>
        <w:bottom w:val="none" w:sz="0" w:space="0" w:color="auto"/>
        <w:right w:val="none" w:sz="0" w:space="0" w:color="auto"/>
      </w:divBdr>
      <w:divsChild>
        <w:div w:id="1872763503">
          <w:marLeft w:val="0"/>
          <w:marRight w:val="0"/>
          <w:marTop w:val="0"/>
          <w:marBottom w:val="0"/>
          <w:divBdr>
            <w:top w:val="none" w:sz="0" w:space="0" w:color="auto"/>
            <w:left w:val="none" w:sz="0" w:space="0" w:color="auto"/>
            <w:bottom w:val="none" w:sz="0" w:space="0" w:color="auto"/>
            <w:right w:val="none" w:sz="0" w:space="0" w:color="auto"/>
          </w:divBdr>
        </w:div>
        <w:div w:id="611210304">
          <w:marLeft w:val="0"/>
          <w:marRight w:val="0"/>
          <w:marTop w:val="0"/>
          <w:marBottom w:val="0"/>
          <w:divBdr>
            <w:top w:val="none" w:sz="0" w:space="0" w:color="auto"/>
            <w:left w:val="none" w:sz="0" w:space="0" w:color="auto"/>
            <w:bottom w:val="none" w:sz="0" w:space="0" w:color="auto"/>
            <w:right w:val="none" w:sz="0" w:space="0" w:color="auto"/>
          </w:divBdr>
        </w:div>
        <w:div w:id="1230388916">
          <w:marLeft w:val="0"/>
          <w:marRight w:val="0"/>
          <w:marTop w:val="0"/>
          <w:marBottom w:val="0"/>
          <w:divBdr>
            <w:top w:val="none" w:sz="0" w:space="0" w:color="auto"/>
            <w:left w:val="none" w:sz="0" w:space="0" w:color="auto"/>
            <w:bottom w:val="none" w:sz="0" w:space="0" w:color="auto"/>
            <w:right w:val="none" w:sz="0" w:space="0" w:color="auto"/>
          </w:divBdr>
        </w:div>
        <w:div w:id="710499824">
          <w:marLeft w:val="0"/>
          <w:marRight w:val="0"/>
          <w:marTop w:val="0"/>
          <w:marBottom w:val="0"/>
          <w:divBdr>
            <w:top w:val="none" w:sz="0" w:space="0" w:color="auto"/>
            <w:left w:val="none" w:sz="0" w:space="0" w:color="auto"/>
            <w:bottom w:val="none" w:sz="0" w:space="0" w:color="auto"/>
            <w:right w:val="none" w:sz="0" w:space="0" w:color="auto"/>
          </w:divBdr>
        </w:div>
        <w:div w:id="1817260829">
          <w:marLeft w:val="0"/>
          <w:marRight w:val="0"/>
          <w:marTop w:val="0"/>
          <w:marBottom w:val="0"/>
          <w:divBdr>
            <w:top w:val="none" w:sz="0" w:space="0" w:color="auto"/>
            <w:left w:val="none" w:sz="0" w:space="0" w:color="auto"/>
            <w:bottom w:val="none" w:sz="0" w:space="0" w:color="auto"/>
            <w:right w:val="none" w:sz="0" w:space="0" w:color="auto"/>
          </w:divBdr>
        </w:div>
        <w:div w:id="1904215096">
          <w:marLeft w:val="0"/>
          <w:marRight w:val="0"/>
          <w:marTop w:val="0"/>
          <w:marBottom w:val="0"/>
          <w:divBdr>
            <w:top w:val="none" w:sz="0" w:space="0" w:color="auto"/>
            <w:left w:val="none" w:sz="0" w:space="0" w:color="auto"/>
            <w:bottom w:val="none" w:sz="0" w:space="0" w:color="auto"/>
            <w:right w:val="none" w:sz="0" w:space="0" w:color="auto"/>
          </w:divBdr>
        </w:div>
        <w:div w:id="1757901543">
          <w:marLeft w:val="0"/>
          <w:marRight w:val="0"/>
          <w:marTop w:val="0"/>
          <w:marBottom w:val="0"/>
          <w:divBdr>
            <w:top w:val="none" w:sz="0" w:space="0" w:color="auto"/>
            <w:left w:val="none" w:sz="0" w:space="0" w:color="auto"/>
            <w:bottom w:val="none" w:sz="0" w:space="0" w:color="auto"/>
            <w:right w:val="none" w:sz="0" w:space="0" w:color="auto"/>
          </w:divBdr>
        </w:div>
        <w:div w:id="650064622">
          <w:marLeft w:val="0"/>
          <w:marRight w:val="0"/>
          <w:marTop w:val="0"/>
          <w:marBottom w:val="0"/>
          <w:divBdr>
            <w:top w:val="none" w:sz="0" w:space="0" w:color="auto"/>
            <w:left w:val="none" w:sz="0" w:space="0" w:color="auto"/>
            <w:bottom w:val="none" w:sz="0" w:space="0" w:color="auto"/>
            <w:right w:val="none" w:sz="0" w:space="0" w:color="auto"/>
          </w:divBdr>
        </w:div>
        <w:div w:id="1493644808">
          <w:marLeft w:val="0"/>
          <w:marRight w:val="0"/>
          <w:marTop w:val="0"/>
          <w:marBottom w:val="0"/>
          <w:divBdr>
            <w:top w:val="none" w:sz="0" w:space="0" w:color="auto"/>
            <w:left w:val="none" w:sz="0" w:space="0" w:color="auto"/>
            <w:bottom w:val="none" w:sz="0" w:space="0" w:color="auto"/>
            <w:right w:val="none" w:sz="0" w:space="0" w:color="auto"/>
          </w:divBdr>
        </w:div>
      </w:divsChild>
    </w:div>
    <w:div w:id="1824084625">
      <w:bodyDiv w:val="1"/>
      <w:marLeft w:val="0"/>
      <w:marRight w:val="0"/>
      <w:marTop w:val="0"/>
      <w:marBottom w:val="0"/>
      <w:divBdr>
        <w:top w:val="none" w:sz="0" w:space="0" w:color="auto"/>
        <w:left w:val="none" w:sz="0" w:space="0" w:color="auto"/>
        <w:bottom w:val="none" w:sz="0" w:space="0" w:color="auto"/>
        <w:right w:val="none" w:sz="0" w:space="0" w:color="auto"/>
      </w:divBdr>
    </w:div>
    <w:div w:id="1834367757">
      <w:bodyDiv w:val="1"/>
      <w:marLeft w:val="0"/>
      <w:marRight w:val="0"/>
      <w:marTop w:val="0"/>
      <w:marBottom w:val="0"/>
      <w:divBdr>
        <w:top w:val="none" w:sz="0" w:space="0" w:color="auto"/>
        <w:left w:val="none" w:sz="0" w:space="0" w:color="auto"/>
        <w:bottom w:val="none" w:sz="0" w:space="0" w:color="auto"/>
        <w:right w:val="none" w:sz="0" w:space="0" w:color="auto"/>
      </w:divBdr>
    </w:div>
    <w:div w:id="1859466902">
      <w:bodyDiv w:val="1"/>
      <w:marLeft w:val="0"/>
      <w:marRight w:val="0"/>
      <w:marTop w:val="0"/>
      <w:marBottom w:val="0"/>
      <w:divBdr>
        <w:top w:val="none" w:sz="0" w:space="0" w:color="auto"/>
        <w:left w:val="none" w:sz="0" w:space="0" w:color="auto"/>
        <w:bottom w:val="none" w:sz="0" w:space="0" w:color="auto"/>
        <w:right w:val="none" w:sz="0" w:space="0" w:color="auto"/>
      </w:divBdr>
    </w:div>
    <w:div w:id="1893033664">
      <w:bodyDiv w:val="1"/>
      <w:marLeft w:val="0"/>
      <w:marRight w:val="0"/>
      <w:marTop w:val="0"/>
      <w:marBottom w:val="0"/>
      <w:divBdr>
        <w:top w:val="none" w:sz="0" w:space="0" w:color="auto"/>
        <w:left w:val="none" w:sz="0" w:space="0" w:color="auto"/>
        <w:bottom w:val="none" w:sz="0" w:space="0" w:color="auto"/>
        <w:right w:val="none" w:sz="0" w:space="0" w:color="auto"/>
      </w:divBdr>
      <w:divsChild>
        <w:div w:id="746078070">
          <w:marLeft w:val="0"/>
          <w:marRight w:val="0"/>
          <w:marTop w:val="0"/>
          <w:marBottom w:val="0"/>
          <w:divBdr>
            <w:top w:val="none" w:sz="0" w:space="0" w:color="auto"/>
            <w:left w:val="none" w:sz="0" w:space="0" w:color="auto"/>
            <w:bottom w:val="none" w:sz="0" w:space="0" w:color="auto"/>
            <w:right w:val="none" w:sz="0" w:space="0" w:color="auto"/>
          </w:divBdr>
        </w:div>
        <w:div w:id="558974623">
          <w:marLeft w:val="0"/>
          <w:marRight w:val="0"/>
          <w:marTop w:val="0"/>
          <w:marBottom w:val="0"/>
          <w:divBdr>
            <w:top w:val="none" w:sz="0" w:space="0" w:color="auto"/>
            <w:left w:val="none" w:sz="0" w:space="0" w:color="auto"/>
            <w:bottom w:val="none" w:sz="0" w:space="0" w:color="auto"/>
            <w:right w:val="none" w:sz="0" w:space="0" w:color="auto"/>
          </w:divBdr>
        </w:div>
        <w:div w:id="1841853205">
          <w:marLeft w:val="0"/>
          <w:marRight w:val="0"/>
          <w:marTop w:val="0"/>
          <w:marBottom w:val="0"/>
          <w:divBdr>
            <w:top w:val="none" w:sz="0" w:space="0" w:color="auto"/>
            <w:left w:val="none" w:sz="0" w:space="0" w:color="auto"/>
            <w:bottom w:val="none" w:sz="0" w:space="0" w:color="auto"/>
            <w:right w:val="none" w:sz="0" w:space="0" w:color="auto"/>
          </w:divBdr>
        </w:div>
        <w:div w:id="513618010">
          <w:marLeft w:val="0"/>
          <w:marRight w:val="0"/>
          <w:marTop w:val="0"/>
          <w:marBottom w:val="0"/>
          <w:divBdr>
            <w:top w:val="none" w:sz="0" w:space="0" w:color="auto"/>
            <w:left w:val="none" w:sz="0" w:space="0" w:color="auto"/>
            <w:bottom w:val="none" w:sz="0" w:space="0" w:color="auto"/>
            <w:right w:val="none" w:sz="0" w:space="0" w:color="auto"/>
          </w:divBdr>
        </w:div>
        <w:div w:id="119105610">
          <w:marLeft w:val="0"/>
          <w:marRight w:val="0"/>
          <w:marTop w:val="0"/>
          <w:marBottom w:val="0"/>
          <w:divBdr>
            <w:top w:val="none" w:sz="0" w:space="0" w:color="auto"/>
            <w:left w:val="none" w:sz="0" w:space="0" w:color="auto"/>
            <w:bottom w:val="none" w:sz="0" w:space="0" w:color="auto"/>
            <w:right w:val="none" w:sz="0" w:space="0" w:color="auto"/>
          </w:divBdr>
        </w:div>
        <w:div w:id="291446675">
          <w:marLeft w:val="0"/>
          <w:marRight w:val="0"/>
          <w:marTop w:val="0"/>
          <w:marBottom w:val="0"/>
          <w:divBdr>
            <w:top w:val="none" w:sz="0" w:space="0" w:color="auto"/>
            <w:left w:val="none" w:sz="0" w:space="0" w:color="auto"/>
            <w:bottom w:val="none" w:sz="0" w:space="0" w:color="auto"/>
            <w:right w:val="none" w:sz="0" w:space="0" w:color="auto"/>
          </w:divBdr>
        </w:div>
        <w:div w:id="1573810404">
          <w:marLeft w:val="0"/>
          <w:marRight w:val="0"/>
          <w:marTop w:val="0"/>
          <w:marBottom w:val="0"/>
          <w:divBdr>
            <w:top w:val="none" w:sz="0" w:space="0" w:color="auto"/>
            <w:left w:val="none" w:sz="0" w:space="0" w:color="auto"/>
            <w:bottom w:val="none" w:sz="0" w:space="0" w:color="auto"/>
            <w:right w:val="none" w:sz="0" w:space="0" w:color="auto"/>
          </w:divBdr>
        </w:div>
        <w:div w:id="2085029238">
          <w:marLeft w:val="0"/>
          <w:marRight w:val="0"/>
          <w:marTop w:val="0"/>
          <w:marBottom w:val="0"/>
          <w:divBdr>
            <w:top w:val="none" w:sz="0" w:space="0" w:color="auto"/>
            <w:left w:val="none" w:sz="0" w:space="0" w:color="auto"/>
            <w:bottom w:val="none" w:sz="0" w:space="0" w:color="auto"/>
            <w:right w:val="none" w:sz="0" w:space="0" w:color="auto"/>
          </w:divBdr>
        </w:div>
        <w:div w:id="239413890">
          <w:marLeft w:val="0"/>
          <w:marRight w:val="0"/>
          <w:marTop w:val="0"/>
          <w:marBottom w:val="0"/>
          <w:divBdr>
            <w:top w:val="none" w:sz="0" w:space="0" w:color="auto"/>
            <w:left w:val="none" w:sz="0" w:space="0" w:color="auto"/>
            <w:bottom w:val="none" w:sz="0" w:space="0" w:color="auto"/>
            <w:right w:val="none" w:sz="0" w:space="0" w:color="auto"/>
          </w:divBdr>
        </w:div>
        <w:div w:id="1055278920">
          <w:marLeft w:val="0"/>
          <w:marRight w:val="0"/>
          <w:marTop w:val="0"/>
          <w:marBottom w:val="0"/>
          <w:divBdr>
            <w:top w:val="none" w:sz="0" w:space="0" w:color="auto"/>
            <w:left w:val="none" w:sz="0" w:space="0" w:color="auto"/>
            <w:bottom w:val="none" w:sz="0" w:space="0" w:color="auto"/>
            <w:right w:val="none" w:sz="0" w:space="0" w:color="auto"/>
          </w:divBdr>
        </w:div>
        <w:div w:id="1165583750">
          <w:marLeft w:val="0"/>
          <w:marRight w:val="0"/>
          <w:marTop w:val="0"/>
          <w:marBottom w:val="0"/>
          <w:divBdr>
            <w:top w:val="none" w:sz="0" w:space="0" w:color="auto"/>
            <w:left w:val="none" w:sz="0" w:space="0" w:color="auto"/>
            <w:bottom w:val="none" w:sz="0" w:space="0" w:color="auto"/>
            <w:right w:val="none" w:sz="0" w:space="0" w:color="auto"/>
          </w:divBdr>
        </w:div>
        <w:div w:id="1774935842">
          <w:marLeft w:val="0"/>
          <w:marRight w:val="0"/>
          <w:marTop w:val="0"/>
          <w:marBottom w:val="0"/>
          <w:divBdr>
            <w:top w:val="none" w:sz="0" w:space="0" w:color="auto"/>
            <w:left w:val="none" w:sz="0" w:space="0" w:color="auto"/>
            <w:bottom w:val="none" w:sz="0" w:space="0" w:color="auto"/>
            <w:right w:val="none" w:sz="0" w:space="0" w:color="auto"/>
          </w:divBdr>
        </w:div>
        <w:div w:id="748036314">
          <w:marLeft w:val="0"/>
          <w:marRight w:val="0"/>
          <w:marTop w:val="0"/>
          <w:marBottom w:val="0"/>
          <w:divBdr>
            <w:top w:val="none" w:sz="0" w:space="0" w:color="auto"/>
            <w:left w:val="none" w:sz="0" w:space="0" w:color="auto"/>
            <w:bottom w:val="none" w:sz="0" w:space="0" w:color="auto"/>
            <w:right w:val="none" w:sz="0" w:space="0" w:color="auto"/>
          </w:divBdr>
        </w:div>
        <w:div w:id="1619095395">
          <w:marLeft w:val="0"/>
          <w:marRight w:val="0"/>
          <w:marTop w:val="0"/>
          <w:marBottom w:val="0"/>
          <w:divBdr>
            <w:top w:val="none" w:sz="0" w:space="0" w:color="auto"/>
            <w:left w:val="none" w:sz="0" w:space="0" w:color="auto"/>
            <w:bottom w:val="none" w:sz="0" w:space="0" w:color="auto"/>
            <w:right w:val="none" w:sz="0" w:space="0" w:color="auto"/>
          </w:divBdr>
        </w:div>
        <w:div w:id="1565794588">
          <w:marLeft w:val="0"/>
          <w:marRight w:val="0"/>
          <w:marTop w:val="0"/>
          <w:marBottom w:val="0"/>
          <w:divBdr>
            <w:top w:val="none" w:sz="0" w:space="0" w:color="auto"/>
            <w:left w:val="none" w:sz="0" w:space="0" w:color="auto"/>
            <w:bottom w:val="none" w:sz="0" w:space="0" w:color="auto"/>
            <w:right w:val="none" w:sz="0" w:space="0" w:color="auto"/>
          </w:divBdr>
        </w:div>
        <w:div w:id="878083382">
          <w:marLeft w:val="0"/>
          <w:marRight w:val="0"/>
          <w:marTop w:val="0"/>
          <w:marBottom w:val="0"/>
          <w:divBdr>
            <w:top w:val="none" w:sz="0" w:space="0" w:color="auto"/>
            <w:left w:val="none" w:sz="0" w:space="0" w:color="auto"/>
            <w:bottom w:val="none" w:sz="0" w:space="0" w:color="auto"/>
            <w:right w:val="none" w:sz="0" w:space="0" w:color="auto"/>
          </w:divBdr>
        </w:div>
        <w:div w:id="643463880">
          <w:marLeft w:val="0"/>
          <w:marRight w:val="0"/>
          <w:marTop w:val="0"/>
          <w:marBottom w:val="0"/>
          <w:divBdr>
            <w:top w:val="none" w:sz="0" w:space="0" w:color="auto"/>
            <w:left w:val="none" w:sz="0" w:space="0" w:color="auto"/>
            <w:bottom w:val="none" w:sz="0" w:space="0" w:color="auto"/>
            <w:right w:val="none" w:sz="0" w:space="0" w:color="auto"/>
          </w:divBdr>
        </w:div>
        <w:div w:id="166557510">
          <w:marLeft w:val="0"/>
          <w:marRight w:val="0"/>
          <w:marTop w:val="0"/>
          <w:marBottom w:val="0"/>
          <w:divBdr>
            <w:top w:val="none" w:sz="0" w:space="0" w:color="auto"/>
            <w:left w:val="none" w:sz="0" w:space="0" w:color="auto"/>
            <w:bottom w:val="none" w:sz="0" w:space="0" w:color="auto"/>
            <w:right w:val="none" w:sz="0" w:space="0" w:color="auto"/>
          </w:divBdr>
        </w:div>
        <w:div w:id="1368019475">
          <w:marLeft w:val="0"/>
          <w:marRight w:val="0"/>
          <w:marTop w:val="0"/>
          <w:marBottom w:val="0"/>
          <w:divBdr>
            <w:top w:val="none" w:sz="0" w:space="0" w:color="auto"/>
            <w:left w:val="none" w:sz="0" w:space="0" w:color="auto"/>
            <w:bottom w:val="none" w:sz="0" w:space="0" w:color="auto"/>
            <w:right w:val="none" w:sz="0" w:space="0" w:color="auto"/>
          </w:divBdr>
        </w:div>
        <w:div w:id="1234513170">
          <w:marLeft w:val="0"/>
          <w:marRight w:val="0"/>
          <w:marTop w:val="0"/>
          <w:marBottom w:val="0"/>
          <w:divBdr>
            <w:top w:val="none" w:sz="0" w:space="0" w:color="auto"/>
            <w:left w:val="none" w:sz="0" w:space="0" w:color="auto"/>
            <w:bottom w:val="none" w:sz="0" w:space="0" w:color="auto"/>
            <w:right w:val="none" w:sz="0" w:space="0" w:color="auto"/>
          </w:divBdr>
        </w:div>
        <w:div w:id="255023534">
          <w:marLeft w:val="0"/>
          <w:marRight w:val="0"/>
          <w:marTop w:val="0"/>
          <w:marBottom w:val="0"/>
          <w:divBdr>
            <w:top w:val="none" w:sz="0" w:space="0" w:color="auto"/>
            <w:left w:val="none" w:sz="0" w:space="0" w:color="auto"/>
            <w:bottom w:val="none" w:sz="0" w:space="0" w:color="auto"/>
            <w:right w:val="none" w:sz="0" w:space="0" w:color="auto"/>
          </w:divBdr>
        </w:div>
        <w:div w:id="369115541">
          <w:marLeft w:val="0"/>
          <w:marRight w:val="0"/>
          <w:marTop w:val="0"/>
          <w:marBottom w:val="0"/>
          <w:divBdr>
            <w:top w:val="none" w:sz="0" w:space="0" w:color="auto"/>
            <w:left w:val="none" w:sz="0" w:space="0" w:color="auto"/>
            <w:bottom w:val="none" w:sz="0" w:space="0" w:color="auto"/>
            <w:right w:val="none" w:sz="0" w:space="0" w:color="auto"/>
          </w:divBdr>
        </w:div>
        <w:div w:id="406921142">
          <w:marLeft w:val="0"/>
          <w:marRight w:val="0"/>
          <w:marTop w:val="0"/>
          <w:marBottom w:val="0"/>
          <w:divBdr>
            <w:top w:val="none" w:sz="0" w:space="0" w:color="auto"/>
            <w:left w:val="none" w:sz="0" w:space="0" w:color="auto"/>
            <w:bottom w:val="none" w:sz="0" w:space="0" w:color="auto"/>
            <w:right w:val="none" w:sz="0" w:space="0" w:color="auto"/>
          </w:divBdr>
        </w:div>
        <w:div w:id="451942194">
          <w:marLeft w:val="0"/>
          <w:marRight w:val="0"/>
          <w:marTop w:val="0"/>
          <w:marBottom w:val="0"/>
          <w:divBdr>
            <w:top w:val="none" w:sz="0" w:space="0" w:color="auto"/>
            <w:left w:val="none" w:sz="0" w:space="0" w:color="auto"/>
            <w:bottom w:val="none" w:sz="0" w:space="0" w:color="auto"/>
            <w:right w:val="none" w:sz="0" w:space="0" w:color="auto"/>
          </w:divBdr>
        </w:div>
      </w:divsChild>
    </w:div>
    <w:div w:id="1893544187">
      <w:bodyDiv w:val="1"/>
      <w:marLeft w:val="0"/>
      <w:marRight w:val="0"/>
      <w:marTop w:val="0"/>
      <w:marBottom w:val="0"/>
      <w:divBdr>
        <w:top w:val="none" w:sz="0" w:space="0" w:color="auto"/>
        <w:left w:val="none" w:sz="0" w:space="0" w:color="auto"/>
        <w:bottom w:val="none" w:sz="0" w:space="0" w:color="auto"/>
        <w:right w:val="none" w:sz="0" w:space="0" w:color="auto"/>
      </w:divBdr>
    </w:div>
    <w:div w:id="1956013730">
      <w:bodyDiv w:val="1"/>
      <w:marLeft w:val="0"/>
      <w:marRight w:val="0"/>
      <w:marTop w:val="0"/>
      <w:marBottom w:val="0"/>
      <w:divBdr>
        <w:top w:val="none" w:sz="0" w:space="0" w:color="auto"/>
        <w:left w:val="none" w:sz="0" w:space="0" w:color="auto"/>
        <w:bottom w:val="none" w:sz="0" w:space="0" w:color="auto"/>
        <w:right w:val="none" w:sz="0" w:space="0" w:color="auto"/>
      </w:divBdr>
    </w:div>
    <w:div w:id="1995718961">
      <w:bodyDiv w:val="1"/>
      <w:marLeft w:val="0"/>
      <w:marRight w:val="0"/>
      <w:marTop w:val="0"/>
      <w:marBottom w:val="0"/>
      <w:divBdr>
        <w:top w:val="none" w:sz="0" w:space="0" w:color="auto"/>
        <w:left w:val="none" w:sz="0" w:space="0" w:color="auto"/>
        <w:bottom w:val="none" w:sz="0" w:space="0" w:color="auto"/>
        <w:right w:val="none" w:sz="0" w:space="0" w:color="auto"/>
      </w:divBdr>
    </w:div>
    <w:div w:id="21259968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www.beyondjava.net/blog/model-view-whatever/" TargetMode="External"/><Relationship Id="rId21" Type="http://schemas.openxmlformats.org/officeDocument/2006/relationships/hyperlink" Target="http://wiki.c2.com/?DesignPatternsBook" TargetMode="External"/><Relationship Id="rId22" Type="http://schemas.openxmlformats.org/officeDocument/2006/relationships/image" Target="media/image10.png"/><Relationship Id="rId23" Type="http://schemas.openxmlformats.org/officeDocument/2006/relationships/image" Target="media/image11.tiff"/><Relationship Id="rId24" Type="http://schemas.openxmlformats.org/officeDocument/2006/relationships/image" Target="media/image12.png"/><Relationship Id="rId25" Type="http://schemas.openxmlformats.org/officeDocument/2006/relationships/hyperlink" Target="https://angular.io/guide/router" TargetMode="External"/><Relationship Id="rId26" Type="http://schemas.openxmlformats.org/officeDocument/2006/relationships/hyperlink" Target="https://material.angular.io/components/button/overview" TargetMode="External"/><Relationship Id="rId27" Type="http://schemas.openxmlformats.org/officeDocument/2006/relationships/hyperlink" Target="https://developer.mozilla.org/en-US/docs/Web/API/History_API" TargetMode="External"/><Relationship Id="rId28" Type="http://schemas.openxmlformats.org/officeDocument/2006/relationships/hyperlink" Target="https://developer.mozilla.org/en-US/docs/Web/HTML/Element/base" TargetMode="External"/><Relationship Id="rId2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fontTable" Target="fontTable.xml"/><Relationship Id="rId9" Type="http://schemas.openxmlformats.org/officeDocument/2006/relationships/hyperlink" Target="https://angular.io/guide/template-syntax"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hyperlink" Target="https://angular.io/guide/architecture" TargetMode="External"/><Relationship Id="rId33" Type="http://schemas.microsoft.com/office/2011/relationships/people" Target="people.xml"/><Relationship Id="rId3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yperlink" Target="https://angular.io/guide/architecture" TargetMode="External"/><Relationship Id="rId18" Type="http://schemas.openxmlformats.org/officeDocument/2006/relationships/hyperlink" Target="https://angular.io/guide/dependency-injection" TargetMode="External"/><Relationship Id="rId19" Type="http://schemas.openxmlformats.org/officeDocument/2006/relationships/hyperlink" Target="https://en.wikipedia.org/wiki/Model&#8211;view&#8211;controll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29B2C001-EC8F-7F48-8AB9-688D9DD19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34</Pages>
  <Words>6003</Words>
  <Characters>34218</Characters>
  <Application>Microsoft Macintosh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Thinh Nguyen</dc:creator>
  <cp:keywords/>
  <dc:description/>
  <cp:lastModifiedBy>Ngoc Thinh Nguyen</cp:lastModifiedBy>
  <cp:revision>24</cp:revision>
  <dcterms:created xsi:type="dcterms:W3CDTF">2017-12-22T02:18:00Z</dcterms:created>
  <dcterms:modified xsi:type="dcterms:W3CDTF">2017-12-25T21:28:00Z</dcterms:modified>
</cp:coreProperties>
</file>